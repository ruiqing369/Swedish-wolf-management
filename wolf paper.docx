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charts/chart17.xml" ContentType="application/vnd.openxmlformats-officedocument.drawingml.chart+xml"/>
  <Override PartName="/word/theme/themeOverride17.xml" ContentType="application/vnd.openxmlformats-officedocument.themeOverride+xml"/>
  <Override PartName="/word/charts/chart18.xml" ContentType="application/vnd.openxmlformats-officedocument.drawingml.chart+xml"/>
  <Override PartName="/word/theme/themeOverride18.xml" ContentType="application/vnd.openxmlformats-officedocument.themeOverride+xml"/>
  <Override PartName="/word/charts/chart19.xml" ContentType="application/vnd.openxmlformats-officedocument.drawingml.chart+xml"/>
  <Override PartName="/word/theme/themeOverride19.xml" ContentType="application/vnd.openxmlformats-officedocument.themeOverride+xml"/>
  <Override PartName="/word/charts/chart20.xml" ContentType="application/vnd.openxmlformats-officedocument.drawingml.chart+xml"/>
  <Override PartName="/word/theme/themeOverride20.xml" ContentType="application/vnd.openxmlformats-officedocument.themeOverride+xml"/>
  <Override PartName="/word/charts/chart21.xml" ContentType="application/vnd.openxmlformats-officedocument.drawingml.chart+xml"/>
  <Override PartName="/word/theme/themeOverride21.xml" ContentType="application/vnd.openxmlformats-officedocument.themeOverride+xml"/>
  <Override PartName="/word/charts/chart22.xml" ContentType="application/vnd.openxmlformats-officedocument.drawingml.chart+xml"/>
  <Override PartName="/word/theme/themeOverride22.xml" ContentType="application/vnd.openxmlformats-officedocument.themeOverride+xml"/>
  <Override PartName="/word/charts/chart23.xml" ContentType="application/vnd.openxmlformats-officedocument.drawingml.chart+xml"/>
  <Override PartName="/word/theme/themeOverride23.xml" ContentType="application/vnd.openxmlformats-officedocument.themeOverride+xml"/>
  <Override PartName="/word/charts/chart24.xml" ContentType="application/vnd.openxmlformats-officedocument.drawingml.chart+xml"/>
  <Override PartName="/word/theme/themeOverride24.xml" ContentType="application/vnd.openxmlformats-officedocument.themeOverride+xml"/>
  <Override PartName="/word/drawings/drawing1.xml" ContentType="application/vnd.openxmlformats-officedocument.drawingml.chartshapes+xml"/>
  <Override PartName="/word/charts/chart25.xml" ContentType="application/vnd.openxmlformats-officedocument.drawingml.chart+xml"/>
  <Override PartName="/word/theme/themeOverride25.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C45C0A" w14:textId="77777777" w:rsidR="008A0D9A" w:rsidRPr="00D905C7" w:rsidRDefault="00A021F3" w:rsidP="00D905C7">
      <w:pPr>
        <w:spacing w:after="0"/>
        <w:jc w:val="center"/>
        <w:rPr>
          <w:b/>
          <w:sz w:val="24"/>
        </w:rPr>
      </w:pPr>
      <w:r w:rsidRPr="00D905C7">
        <w:rPr>
          <w:b/>
          <w:sz w:val="24"/>
        </w:rPr>
        <w:t xml:space="preserve">Balancing Stakeholder Interests </w:t>
      </w:r>
    </w:p>
    <w:p w14:paraId="140BF61A" w14:textId="77777777" w:rsidR="00AE270C" w:rsidRPr="00D905C7" w:rsidRDefault="00A021F3" w:rsidP="00D905C7">
      <w:pPr>
        <w:spacing w:after="0"/>
        <w:jc w:val="center"/>
        <w:rPr>
          <w:b/>
          <w:sz w:val="24"/>
        </w:rPr>
      </w:pPr>
      <w:r w:rsidRPr="00D905C7">
        <w:rPr>
          <w:b/>
          <w:sz w:val="24"/>
        </w:rPr>
        <w:t xml:space="preserve">for </w:t>
      </w:r>
      <w:r w:rsidR="008A0D9A" w:rsidRPr="00D905C7">
        <w:rPr>
          <w:b/>
          <w:sz w:val="24"/>
        </w:rPr>
        <w:t xml:space="preserve">a </w:t>
      </w:r>
      <w:r w:rsidRPr="00D905C7">
        <w:rPr>
          <w:b/>
          <w:sz w:val="24"/>
        </w:rPr>
        <w:t>Sustainable Wolf Population Management in Sweden</w:t>
      </w:r>
    </w:p>
    <w:p w14:paraId="29ED10B3" w14:textId="77777777" w:rsidR="00947AD5" w:rsidRDefault="00947AD5" w:rsidP="00D905C7">
      <w:pPr>
        <w:spacing w:after="0"/>
        <w:jc w:val="center"/>
        <w:rPr>
          <w:b/>
        </w:rPr>
      </w:pPr>
    </w:p>
    <w:p w14:paraId="06A660EC" w14:textId="300941F4" w:rsidR="008A0D9A" w:rsidRPr="00D905C7" w:rsidRDefault="008A0D9A" w:rsidP="004C24F1">
      <w:pPr>
        <w:jc w:val="center"/>
        <w:rPr>
          <w:lang w:val="sv-SE"/>
        </w:rPr>
      </w:pPr>
      <w:r w:rsidRPr="00D905C7">
        <w:rPr>
          <w:lang w:val="sv-SE"/>
        </w:rPr>
        <w:t>Huayi Lin</w:t>
      </w:r>
      <w:r>
        <w:rPr>
          <w:vertAlign w:val="superscript"/>
          <w:lang w:val="sv-SE"/>
        </w:rPr>
        <w:t>1</w:t>
      </w:r>
      <w:r w:rsidRPr="00D905C7">
        <w:rPr>
          <w:lang w:val="sv-SE"/>
        </w:rPr>
        <w:t>, Elena Rovenskaia</w:t>
      </w:r>
      <w:r>
        <w:rPr>
          <w:vertAlign w:val="superscript"/>
          <w:lang w:val="sv-SE"/>
        </w:rPr>
        <w:t>2</w:t>
      </w:r>
      <w:ins w:id="0" w:author="Elena Rovenskaya" w:date="2017-02-11T19:43:00Z">
        <w:r w:rsidR="00FC3A13">
          <w:rPr>
            <w:vertAlign w:val="superscript"/>
            <w:lang w:val="sv-SE"/>
          </w:rPr>
          <w:t>,5</w:t>
        </w:r>
      </w:ins>
      <w:r w:rsidRPr="00D905C7">
        <w:rPr>
          <w:lang w:val="sv-SE"/>
        </w:rPr>
        <w:t xml:space="preserve">, </w:t>
      </w:r>
      <w:r w:rsidRPr="00D30EB2">
        <w:rPr>
          <w:lang w:val="sv-SE"/>
        </w:rPr>
        <w:t xml:space="preserve">Brian </w:t>
      </w:r>
      <w:r w:rsidR="001F1103">
        <w:rPr>
          <w:lang w:val="sv-SE"/>
        </w:rPr>
        <w:t xml:space="preserve">D. </w:t>
      </w:r>
      <w:r w:rsidRPr="00D30EB2">
        <w:rPr>
          <w:lang w:val="sv-SE"/>
        </w:rPr>
        <w:t>Fath</w:t>
      </w:r>
      <w:r w:rsidR="001F1103">
        <w:rPr>
          <w:vertAlign w:val="superscript"/>
          <w:lang w:val="sv-SE"/>
        </w:rPr>
        <w:t>2,3</w:t>
      </w:r>
      <w:r w:rsidRPr="00D30EB2">
        <w:rPr>
          <w:lang w:val="sv-SE"/>
        </w:rPr>
        <w:t xml:space="preserve">, </w:t>
      </w:r>
      <w:r>
        <w:rPr>
          <w:lang w:val="sv-SE"/>
        </w:rPr>
        <w:t>and Hans Liljenström</w:t>
      </w:r>
      <w:r>
        <w:rPr>
          <w:vertAlign w:val="superscript"/>
          <w:lang w:val="sv-SE"/>
        </w:rPr>
        <w:t>1,4</w:t>
      </w:r>
    </w:p>
    <w:p w14:paraId="37E0F28F" w14:textId="77777777" w:rsidR="00C678BA" w:rsidRDefault="008A0D9A" w:rsidP="00D905C7">
      <w:pPr>
        <w:spacing w:after="0"/>
        <w:jc w:val="center"/>
      </w:pPr>
      <w:r>
        <w:rPr>
          <w:vertAlign w:val="superscript"/>
        </w:rPr>
        <w:t>1</w:t>
      </w:r>
      <w:r w:rsidRPr="00D905C7">
        <w:t>Dept of Energy and Technology, SLU</w:t>
      </w:r>
    </w:p>
    <w:p w14:paraId="4BC633F6" w14:textId="77777777" w:rsidR="008A0D9A" w:rsidRDefault="008A0D9A" w:rsidP="00D905C7">
      <w:pPr>
        <w:spacing w:after="0"/>
        <w:jc w:val="center"/>
      </w:pPr>
      <w:r>
        <w:rPr>
          <w:vertAlign w:val="superscript"/>
        </w:rPr>
        <w:t xml:space="preserve">2 </w:t>
      </w:r>
      <w:r>
        <w:t>IIASA, Laxenburg, Austria</w:t>
      </w:r>
    </w:p>
    <w:p w14:paraId="0DC4404F" w14:textId="77777777" w:rsidR="008A0D9A" w:rsidRDefault="008A0D9A" w:rsidP="00D905C7">
      <w:pPr>
        <w:spacing w:after="0"/>
        <w:jc w:val="center"/>
      </w:pPr>
      <w:r>
        <w:rPr>
          <w:vertAlign w:val="superscript"/>
        </w:rPr>
        <w:t xml:space="preserve">3 </w:t>
      </w:r>
      <w:r>
        <w:t>Towson University, USA</w:t>
      </w:r>
    </w:p>
    <w:p w14:paraId="3CE3C54E" w14:textId="77777777" w:rsidR="008A0D9A" w:rsidRDefault="008A0D9A" w:rsidP="00D905C7">
      <w:pPr>
        <w:spacing w:after="0"/>
        <w:jc w:val="center"/>
        <w:rPr>
          <w:ins w:id="1" w:author="Elena Rovenskaya" w:date="2017-02-11T19:45:00Z"/>
        </w:rPr>
      </w:pPr>
      <w:r>
        <w:rPr>
          <w:vertAlign w:val="superscript"/>
        </w:rPr>
        <w:t xml:space="preserve">4 </w:t>
      </w:r>
      <w:r>
        <w:t>Agora for Biosystems, Sigtuna</w:t>
      </w:r>
    </w:p>
    <w:p w14:paraId="18F08039" w14:textId="4210D509" w:rsidR="00FC3A13" w:rsidRDefault="00FC3A13" w:rsidP="00FC3A13">
      <w:pPr>
        <w:spacing w:after="0"/>
        <w:jc w:val="center"/>
        <w:rPr>
          <w:ins w:id="2" w:author="Elena Rovenskaya" w:date="2017-02-11T19:45:00Z"/>
        </w:rPr>
      </w:pPr>
      <w:ins w:id="3" w:author="Elena Rovenskaya" w:date="2017-02-11T19:45:00Z">
        <w:r>
          <w:rPr>
            <w:vertAlign w:val="superscript"/>
          </w:rPr>
          <w:t xml:space="preserve">5 </w:t>
        </w:r>
        <w:r>
          <w:t xml:space="preserve">Faculty of </w:t>
        </w:r>
      </w:ins>
      <w:ins w:id="4" w:author="Elena Rovenskaya" w:date="2017-02-11T19:47:00Z">
        <w:r>
          <w:t>Computational Mathematics and Cybernetics, Lomonosov Moscow State University</w:t>
        </w:r>
      </w:ins>
      <w:ins w:id="5" w:author="Elena Rovenskaya" w:date="2017-02-11T20:39:00Z">
        <w:r w:rsidR="00723ACE">
          <w:t>, Russia</w:t>
        </w:r>
      </w:ins>
      <w:ins w:id="6" w:author="Elena Rovenskaya" w:date="2017-02-11T19:47:00Z">
        <w:r>
          <w:t xml:space="preserve"> </w:t>
        </w:r>
      </w:ins>
    </w:p>
    <w:p w14:paraId="5B244178" w14:textId="77777777" w:rsidR="00FC3A13" w:rsidRDefault="00FC3A13" w:rsidP="00D905C7">
      <w:pPr>
        <w:spacing w:after="0"/>
        <w:jc w:val="center"/>
      </w:pPr>
    </w:p>
    <w:p w14:paraId="09151A6E" w14:textId="77777777" w:rsidR="0009355B" w:rsidRPr="00AA4A31" w:rsidRDefault="0009355B" w:rsidP="00D905C7">
      <w:pPr>
        <w:spacing w:after="0"/>
        <w:jc w:val="center"/>
      </w:pPr>
    </w:p>
    <w:p w14:paraId="09A3A051" w14:textId="77777777" w:rsidR="00106620" w:rsidRPr="00D905C7" w:rsidRDefault="00AE270C" w:rsidP="004C24F1">
      <w:pPr>
        <w:rPr>
          <w:b/>
        </w:rPr>
      </w:pPr>
      <w:r w:rsidRPr="00D905C7">
        <w:rPr>
          <w:b/>
        </w:rPr>
        <w:t>Abstract</w:t>
      </w:r>
    </w:p>
    <w:p w14:paraId="2E82950F" w14:textId="259F8516" w:rsidR="00451663" w:rsidRPr="003E7610" w:rsidRDefault="00326A23">
      <w:r>
        <w:t xml:space="preserve">The Swedish wolf population has increased </w:t>
      </w:r>
      <w:r w:rsidR="001F1103">
        <w:t xml:space="preserve">during the past fifty years </w:t>
      </w:r>
      <w:r>
        <w:t xml:space="preserve">from a few individuals to a few hundreds, resulting in conflicts among different stakeholders. The Swedish </w:t>
      </w:r>
      <w:commentRangeStart w:id="7"/>
      <w:r>
        <w:t xml:space="preserve">EPA </w:t>
      </w:r>
      <w:commentRangeEnd w:id="7"/>
      <w:r w:rsidR="00A91293">
        <w:rPr>
          <w:rStyle w:val="CommentReference"/>
        </w:rPr>
        <w:commentReference w:id="7"/>
      </w:r>
      <w:r>
        <w:t xml:space="preserve">has struggled with ways to find </w:t>
      </w:r>
      <w:del w:id="8" w:author="Elena Rovenskaya" w:date="2017-02-11T19:49:00Z">
        <w:r w:rsidDel="00A91293">
          <w:delText xml:space="preserve">what is </w:delText>
        </w:r>
      </w:del>
      <w:r>
        <w:t>a viable</w:t>
      </w:r>
      <w:del w:id="9" w:author="Elena Rovenskaya" w:date="2017-02-11T19:49:00Z">
        <w:r w:rsidDel="00A91293">
          <w:delText xml:space="preserve"> –</w:delText>
        </w:r>
      </w:del>
      <w:r>
        <w:t xml:space="preserve"> and acceptable</w:t>
      </w:r>
      <w:del w:id="10" w:author="Elena Rovenskaya" w:date="2017-02-11T19:49:00Z">
        <w:r w:rsidDel="00A91293">
          <w:delText xml:space="preserve"> –</w:delText>
        </w:r>
      </w:del>
      <w:r>
        <w:t xml:space="preserve"> size of the wolf population</w:t>
      </w:r>
      <w:ins w:id="11" w:author="Elena Rovenskaya" w:date="2017-02-11T19:49:00Z">
        <w:r w:rsidR="00A91293">
          <w:t xml:space="preserve"> in Sweden</w:t>
        </w:r>
      </w:ins>
      <w:r>
        <w:t xml:space="preserve">, but there is still no consensus. </w:t>
      </w:r>
      <w:r w:rsidR="003E7610" w:rsidRPr="00D905C7">
        <w:t xml:space="preserve">In this paper, </w:t>
      </w:r>
      <w:commentRangeStart w:id="12"/>
      <w:r w:rsidR="003E7610" w:rsidRPr="00D905C7">
        <w:t xml:space="preserve">we have used a model with </w:t>
      </w:r>
      <w:r w:rsidR="003E7610" w:rsidRPr="00D905C7">
        <w:rPr>
          <w:i/>
        </w:rPr>
        <w:t>satisfaction functions</w:t>
      </w:r>
      <w:r w:rsidR="003E7610" w:rsidRPr="00D905C7">
        <w:t xml:space="preserve"> to describe different interests of stakeholders concerned with the management of wild wolves in Sweden. Using this model with preliminary data from expert assessments and stakeholder interviews, we estimated satisfaction levels of “pro-wolf” and “anti-wolf” groups, as a function of wolf population size. The results </w:t>
      </w:r>
      <w:r w:rsidR="000B6F52">
        <w:t xml:space="preserve">showed </w:t>
      </w:r>
      <w:r w:rsidR="003E7610" w:rsidRPr="00D905C7">
        <w:t xml:space="preserve">that the current conditions generate a significant gap between the two </w:t>
      </w:r>
      <w:r w:rsidR="000B6F52">
        <w:t xml:space="preserve">conflicting </w:t>
      </w:r>
      <w:r w:rsidR="003E7610" w:rsidRPr="00D905C7">
        <w:t xml:space="preserve">groups, </w:t>
      </w:r>
      <w:r w:rsidR="000B6F52">
        <w:t>with</w:t>
      </w:r>
      <w:r w:rsidR="003E7610" w:rsidRPr="00D905C7">
        <w:t xml:space="preserve"> no size of the wolf population that could simultaneously satisfy both groups to a high degree. We simulated three scenarios: 1) </w:t>
      </w:r>
      <w:r w:rsidR="000C0D6A">
        <w:t>pro</w:t>
      </w:r>
      <w:r w:rsidR="000C0D6A">
        <w:rPr>
          <w:rFonts w:hint="eastAsia"/>
        </w:rPr>
        <w:t xml:space="preserve">moting </w:t>
      </w:r>
      <w:r w:rsidR="000C0D6A" w:rsidRPr="000C0D6A">
        <w:t>economic incentives and preventative measures</w:t>
      </w:r>
      <w:r w:rsidR="000C0D6A">
        <w:rPr>
          <w:rFonts w:hint="eastAsia"/>
        </w:rPr>
        <w:t xml:space="preserve">, </w:t>
      </w:r>
      <w:r w:rsidR="003E7610" w:rsidRPr="00D905C7">
        <w:t xml:space="preserve">2) </w:t>
      </w:r>
      <w:r w:rsidR="000C0D6A" w:rsidRPr="00D905C7">
        <w:t xml:space="preserve">promoting education, </w:t>
      </w:r>
      <w:r w:rsidR="000C0D6A" w:rsidRPr="00C25515">
        <w:t>dialogues and campaigns for wolf conservation</w:t>
      </w:r>
      <w:r w:rsidR="000C0D6A">
        <w:rPr>
          <w:rFonts w:hint="eastAsia"/>
        </w:rPr>
        <w:t xml:space="preserve">, </w:t>
      </w:r>
      <w:r w:rsidR="003E7610" w:rsidRPr="00D905C7">
        <w:t xml:space="preserve">and 3) increased punishment of illegal hunting. The simulations indicated that </w:t>
      </w:r>
      <w:r w:rsidR="005A1DA4" w:rsidRPr="005A1DA4">
        <w:t>promoting education, dialogues and campaigns for wolf conservation</w:t>
      </w:r>
      <w:r w:rsidR="003E7610" w:rsidRPr="00D905C7">
        <w:t xml:space="preserve"> could best alleviat</w:t>
      </w:r>
      <w:r w:rsidR="001F1103">
        <w:t xml:space="preserve">e </w:t>
      </w:r>
      <w:r w:rsidR="003E7610" w:rsidRPr="00D905C7">
        <w:t xml:space="preserve">the conflict between </w:t>
      </w:r>
      <w:r w:rsidR="001F1103">
        <w:t xml:space="preserve">the </w:t>
      </w:r>
      <w:r w:rsidR="003E7610" w:rsidRPr="00D905C7">
        <w:t>two groups.</w:t>
      </w:r>
      <w:commentRangeEnd w:id="12"/>
      <w:r w:rsidR="00A91293">
        <w:rPr>
          <w:rStyle w:val="CommentReference"/>
        </w:rPr>
        <w:commentReference w:id="12"/>
      </w:r>
    </w:p>
    <w:p w14:paraId="61EDC973" w14:textId="77777777" w:rsidR="00C678BA" w:rsidRPr="00D905C7" w:rsidRDefault="00C678BA" w:rsidP="00D905C7">
      <w:pPr>
        <w:spacing w:after="0"/>
        <w:rPr>
          <w:b/>
        </w:rPr>
      </w:pPr>
      <w:r w:rsidRPr="00D905C7">
        <w:rPr>
          <w:b/>
        </w:rPr>
        <w:t>Key words</w:t>
      </w:r>
    </w:p>
    <w:p w14:paraId="7A562FBE" w14:textId="40F5281F" w:rsidR="00AE270C" w:rsidRDefault="0009355B" w:rsidP="004C24F1">
      <w:r>
        <w:t>W</w:t>
      </w:r>
      <w:r w:rsidR="00BA69B4">
        <w:rPr>
          <w:rFonts w:hint="eastAsia"/>
        </w:rPr>
        <w:t>ol</w:t>
      </w:r>
      <w:r>
        <w:t xml:space="preserve">ves, wild life management, </w:t>
      </w:r>
      <w:r w:rsidR="00BA69B4">
        <w:t>stakeholder</w:t>
      </w:r>
      <w:r>
        <w:t>s,</w:t>
      </w:r>
      <w:r w:rsidR="00BA69B4">
        <w:rPr>
          <w:rFonts w:hint="eastAsia"/>
        </w:rPr>
        <w:t xml:space="preserve"> satisfaction functio</w:t>
      </w:r>
      <w:r>
        <w:t>n,</w:t>
      </w:r>
      <w:r w:rsidR="00BA69B4">
        <w:rPr>
          <w:rFonts w:hint="eastAsia"/>
        </w:rPr>
        <w:t xml:space="preserve"> balancing conflict</w:t>
      </w:r>
    </w:p>
    <w:p w14:paraId="57728C99" w14:textId="77777777" w:rsidR="009B1979" w:rsidRPr="00D905C7" w:rsidRDefault="00AE270C" w:rsidP="00D905C7">
      <w:pPr>
        <w:pStyle w:val="ListParagraph"/>
        <w:numPr>
          <w:ilvl w:val="0"/>
          <w:numId w:val="1"/>
        </w:numPr>
        <w:spacing w:after="240"/>
        <w:ind w:left="357" w:hanging="357"/>
        <w:rPr>
          <w:b/>
        </w:rPr>
      </w:pPr>
      <w:r w:rsidRPr="00D905C7">
        <w:rPr>
          <w:b/>
        </w:rPr>
        <w:t>Introduction</w:t>
      </w:r>
    </w:p>
    <w:p w14:paraId="78F189DD" w14:textId="77777777" w:rsidR="009B1979" w:rsidRPr="00D905C7" w:rsidRDefault="009B1979" w:rsidP="00D905C7">
      <w:pPr>
        <w:pStyle w:val="ListParagraph"/>
        <w:numPr>
          <w:ilvl w:val="1"/>
          <w:numId w:val="1"/>
        </w:numPr>
        <w:spacing w:after="120"/>
        <w:ind w:left="357" w:hanging="357"/>
        <w:rPr>
          <w:b/>
          <w:i/>
        </w:rPr>
      </w:pPr>
      <w:r w:rsidRPr="00D905C7">
        <w:rPr>
          <w:b/>
          <w:i/>
        </w:rPr>
        <w:t>Background</w:t>
      </w:r>
    </w:p>
    <w:p w14:paraId="1818FCE3" w14:textId="7D4E3182" w:rsidR="003E7610" w:rsidRPr="003E7610" w:rsidRDefault="003E7610" w:rsidP="009B1979">
      <w:r w:rsidRPr="0041079A">
        <w:t xml:space="preserve">The wolf population in Sweden was estimated </w:t>
      </w:r>
      <w:r w:rsidR="00DF073F" w:rsidRPr="0041079A">
        <w:t xml:space="preserve">as </w:t>
      </w:r>
      <w:r w:rsidRPr="0041079A">
        <w:t xml:space="preserve">1,500 individuals some 180 years ago (Sjölander-Lindqvist, 2011).  In the 1960’s, this population </w:t>
      </w:r>
      <w:del w:id="13" w:author="Elena Rovenskaya" w:date="2017-02-11T19:54:00Z">
        <w:r w:rsidRPr="0041079A" w:rsidDel="0064056C">
          <w:delText xml:space="preserve">was </w:delText>
        </w:r>
      </w:del>
      <w:r w:rsidRPr="0041079A">
        <w:t xml:space="preserve">almost </w:t>
      </w:r>
      <w:ins w:id="14" w:author="Elena Rovenskaya" w:date="2017-02-11T19:54:00Z">
        <w:r w:rsidR="0064056C">
          <w:t xml:space="preserve">went </w:t>
        </w:r>
      </w:ins>
      <w:r w:rsidRPr="0041079A">
        <w:t xml:space="preserve">extinct. </w:t>
      </w:r>
      <w:r w:rsidR="001F1103">
        <w:t xml:space="preserve">Following </w:t>
      </w:r>
      <w:ins w:id="15" w:author="Elena Rovenskaya" w:date="2017-02-11T19:55:00Z">
        <w:r w:rsidR="009911B5">
          <w:t xml:space="preserve">the introduction of the </w:t>
        </w:r>
      </w:ins>
      <w:del w:id="16" w:author="Elena Rovenskaya" w:date="2017-02-11T19:55:00Z">
        <w:r w:rsidRPr="0041079A" w:rsidDel="009911B5">
          <w:delText xml:space="preserve">a </w:delText>
        </w:r>
      </w:del>
      <w:r w:rsidRPr="0041079A">
        <w:t xml:space="preserve">law </w:t>
      </w:r>
      <w:commentRangeStart w:id="17"/>
      <w:r w:rsidRPr="0041079A">
        <w:t>for</w:t>
      </w:r>
      <w:commentRangeEnd w:id="17"/>
      <w:r w:rsidR="0064056C">
        <w:rPr>
          <w:rStyle w:val="CommentReference"/>
        </w:rPr>
        <w:commentReference w:id="17"/>
      </w:r>
      <w:r w:rsidRPr="0041079A">
        <w:t xml:space="preserve"> </w:t>
      </w:r>
      <w:ins w:id="18" w:author="Elena Rovenskaya" w:date="2017-02-11T19:54:00Z">
        <w:r w:rsidR="0064056C">
          <w:t xml:space="preserve">the </w:t>
        </w:r>
      </w:ins>
      <w:r w:rsidR="001F1103">
        <w:t xml:space="preserve">wolf </w:t>
      </w:r>
      <w:r w:rsidRPr="0041079A">
        <w:t xml:space="preserve">protection in the late 1960’s, the </w:t>
      </w:r>
      <w:ins w:id="19" w:author="Elena Rovenskaya" w:date="2017-02-11T19:55:00Z">
        <w:r w:rsidR="009911B5">
          <w:t xml:space="preserve">wolf </w:t>
        </w:r>
      </w:ins>
      <w:r w:rsidRPr="0041079A">
        <w:t xml:space="preserve">population has gradually recovered to a current level of about </w:t>
      </w:r>
      <w:r w:rsidR="00E34171" w:rsidRPr="0041079A">
        <w:t>340</w:t>
      </w:r>
      <w:r w:rsidRPr="0041079A">
        <w:t xml:space="preserve"> individuals (Naturvårdsverket, </w:t>
      </w:r>
      <w:r w:rsidR="00E34171" w:rsidRPr="0041079A">
        <w:t>2016</w:t>
      </w:r>
      <w:r w:rsidRPr="0041079A">
        <w:t xml:space="preserve">). During the last four decades, the reappearance of wolves has induced a series of social problems </w:t>
      </w:r>
      <w:ins w:id="20" w:author="Elena Rovenskaya" w:date="2017-02-11T19:56:00Z">
        <w:r w:rsidR="008F58B9">
          <w:t xml:space="preserve">and </w:t>
        </w:r>
      </w:ins>
      <w:del w:id="21" w:author="Elena Rovenskaya" w:date="2017-02-11T19:56:00Z">
        <w:r w:rsidR="001A6DDA" w:rsidRPr="0041079A" w:rsidDel="008F58B9">
          <w:delText>with</w:delText>
        </w:r>
        <w:r w:rsidRPr="0041079A" w:rsidDel="008F58B9">
          <w:delText xml:space="preserve"> </w:delText>
        </w:r>
      </w:del>
      <w:r w:rsidRPr="0041079A">
        <w:t>severe debate</w:t>
      </w:r>
      <w:r w:rsidR="001A6DDA" w:rsidRPr="0041079A">
        <w:t>s</w:t>
      </w:r>
      <w:r w:rsidRPr="0041079A">
        <w:t xml:space="preserve"> in society </w:t>
      </w:r>
      <w:r w:rsidR="00B37C65" w:rsidRPr="00B37C65">
        <w:t>(Ednarsson, 2006; Ericsson &amp; Heberlein, 2003; Eriksson, 2013; Karlsson &amp; Sjöström; Rogers, 2014; 2007; Stohr &amp; Coimbra, 2013)</w:t>
      </w:r>
      <w:ins w:id="22" w:author="Elena Rovenskaya" w:date="2017-02-11T20:00:00Z">
        <w:r w:rsidR="008F58B9">
          <w:t>.</w:t>
        </w:r>
      </w:ins>
      <w:del w:id="23" w:author="Elena Rovenskaya" w:date="2017-02-11T20:00:00Z">
        <w:r w:rsidRPr="0041079A" w:rsidDel="008F58B9">
          <w:delText>,</w:delText>
        </w:r>
      </w:del>
      <w:r w:rsidRPr="0041079A">
        <w:t xml:space="preserve"> </w:t>
      </w:r>
      <w:ins w:id="24" w:author="Elena Rovenskaya" w:date="2017-02-11T20:05:00Z">
        <w:r w:rsidR="00066153">
          <w:t xml:space="preserve">In nutshell, </w:t>
        </w:r>
      </w:ins>
      <w:del w:id="25" w:author="Elena Rovenskaya" w:date="2017-02-11T20:00:00Z">
        <w:r w:rsidRPr="0041079A" w:rsidDel="008F58B9">
          <w:delText xml:space="preserve">which has escalated the tension </w:delText>
        </w:r>
        <w:r w:rsidR="000B6F52" w:rsidRPr="0041079A" w:rsidDel="008F58B9">
          <w:delText xml:space="preserve">between </w:delText>
        </w:r>
      </w:del>
      <w:ins w:id="26" w:author="Elena Rovenskaya" w:date="2017-02-11T20:05:00Z">
        <w:r w:rsidR="00066153">
          <w:t>t</w:t>
        </w:r>
        <w:r w:rsidR="008F58B9">
          <w:t xml:space="preserve">he question of how many wolfs should live in Sweden </w:t>
        </w:r>
      </w:ins>
      <w:del w:id="27" w:author="Elena Rovenskaya" w:date="2017-02-11T20:00:00Z">
        <w:r w:rsidR="000B6F52" w:rsidRPr="0041079A" w:rsidDel="008F58B9">
          <w:delText>d</w:delText>
        </w:r>
      </w:del>
      <w:del w:id="28" w:author="Elena Rovenskaya" w:date="2017-02-11T20:04:00Z">
        <w:r w:rsidR="000B6F52" w:rsidRPr="0041079A" w:rsidDel="008F58B9">
          <w:delText xml:space="preserve">ifferent </w:delText>
        </w:r>
      </w:del>
      <w:del w:id="29" w:author="Elena Rovenskaya" w:date="2017-02-11T19:58:00Z">
        <w:r w:rsidR="000B6F52" w:rsidRPr="0041079A" w:rsidDel="008F58B9">
          <w:delText xml:space="preserve">stakeholder </w:delText>
        </w:r>
      </w:del>
      <w:del w:id="30" w:author="Elena Rovenskaya" w:date="2017-02-11T20:04:00Z">
        <w:r w:rsidR="000B6F52" w:rsidRPr="0041079A" w:rsidDel="008F58B9">
          <w:delText xml:space="preserve">groups. </w:delText>
        </w:r>
      </w:del>
      <w:del w:id="31" w:author="Elena Rovenskaya" w:date="2017-02-11T20:05:00Z">
        <w:r w:rsidR="000B6F52" w:rsidRPr="0041079A" w:rsidDel="008F58B9">
          <w:delText xml:space="preserve">This </w:delText>
        </w:r>
      </w:del>
      <w:r w:rsidR="000B6F52" w:rsidRPr="0041079A">
        <w:t xml:space="preserve">has </w:t>
      </w:r>
      <w:r w:rsidRPr="0041079A">
        <w:t>polarize</w:t>
      </w:r>
      <w:r w:rsidR="000B6F52" w:rsidRPr="0041079A">
        <w:t>d</w:t>
      </w:r>
      <w:r w:rsidRPr="0041079A">
        <w:t xml:space="preserve"> the country into two camps</w:t>
      </w:r>
      <w:r w:rsidR="004A15C0" w:rsidRPr="0041079A">
        <w:t xml:space="preserve"> </w:t>
      </w:r>
      <w:r w:rsidR="004A15C0" w:rsidRPr="002A367F">
        <w:fldChar w:fldCharType="begin"/>
      </w:r>
      <w:r w:rsidR="004A15C0" w:rsidRPr="0041079A">
        <w:instrText xml:space="preserve"> ADDIN ZOTERO_ITEM CSL_CITATION {"citationID":"13g5i0vqqp","properties":{"formattedCitation":"(Eriksson, 2016)","plainCitation":"(Eriksson, 2016)"},"citationItems":[{"id":343,"uris":["http://zotero.org/users/local/zmphHqTm/items/IZE244IV"],"uri":["http://zotero.org/users/local/zmphHqTm/items/IZE244IV"],"itemData":{"id":343,"type":"article-journal","title":"Rurality and Collective Attitude Effects on Wolf Policy","container-title":"Sustainability","page":"711","volume":"8","issue":"8","source":"CrossRef","DOI":"10.3390/su8080711","ISSN":"2071-1050","language":"en","author":[{"family":"Eriksson","given":"Max"}],"issued":{"date-parts":[["2016",7,26]]}}}],"schema":"https://github.com/citation-style-language/schema/raw/master/csl-citation.json"} </w:instrText>
      </w:r>
      <w:r w:rsidR="004A15C0" w:rsidRPr="002A367F">
        <w:fldChar w:fldCharType="separate"/>
      </w:r>
      <w:r w:rsidR="004A15C0" w:rsidRPr="00514A19">
        <w:rPr>
          <w:rFonts w:ascii="Calibri" w:hAnsi="Calibri" w:cs="Calibri"/>
        </w:rPr>
        <w:t>(Eriksson, 2016)</w:t>
      </w:r>
      <w:r w:rsidR="004A15C0" w:rsidRPr="002A367F">
        <w:fldChar w:fldCharType="end"/>
      </w:r>
      <w:r w:rsidR="000B6F52" w:rsidRPr="0041079A">
        <w:t>,</w:t>
      </w:r>
      <w:r w:rsidRPr="0041079A">
        <w:t xml:space="preserve"> </w:t>
      </w:r>
      <w:r w:rsidR="000B6F52" w:rsidRPr="0041079A">
        <w:t xml:space="preserve">one primarily </w:t>
      </w:r>
      <w:r w:rsidRPr="0041079A">
        <w:t>concern</w:t>
      </w:r>
      <w:r w:rsidR="000B6F52" w:rsidRPr="0041079A">
        <w:t xml:space="preserve">ed </w:t>
      </w:r>
      <w:del w:id="32" w:author="Elena Rovenskaya" w:date="2017-02-11T20:06:00Z">
        <w:r w:rsidR="000B6F52" w:rsidRPr="0041079A" w:rsidDel="00066153">
          <w:delText>with</w:delText>
        </w:r>
      </w:del>
      <w:ins w:id="33" w:author="Elena Rovenskaya" w:date="2017-02-11T20:06:00Z">
        <w:r w:rsidR="00066153">
          <w:t>with the</w:t>
        </w:r>
      </w:ins>
      <w:r w:rsidRPr="0041079A">
        <w:t xml:space="preserve"> biodiversity and sustaina</w:t>
      </w:r>
      <w:r>
        <w:rPr>
          <w:rFonts w:hint="eastAsia"/>
        </w:rPr>
        <w:t>ble development (</w:t>
      </w:r>
      <w:r w:rsidRPr="000A2588">
        <w:t>Sjölander</w:t>
      </w:r>
      <w:r>
        <w:rPr>
          <w:rFonts w:hint="eastAsia"/>
        </w:rPr>
        <w:t>-</w:t>
      </w:r>
      <w:r>
        <w:t>Lindqvist</w:t>
      </w:r>
      <w:r>
        <w:rPr>
          <w:rFonts w:hint="eastAsia"/>
        </w:rPr>
        <w:t xml:space="preserve">, </w:t>
      </w:r>
      <w:r w:rsidRPr="000A2588">
        <w:t>2011</w:t>
      </w:r>
      <w:r>
        <w:rPr>
          <w:rFonts w:hint="eastAsia"/>
        </w:rPr>
        <w:t>)</w:t>
      </w:r>
      <w:r w:rsidR="000B6F52">
        <w:t>,</w:t>
      </w:r>
      <w:r>
        <w:rPr>
          <w:rFonts w:hint="eastAsia"/>
        </w:rPr>
        <w:t xml:space="preserve"> and the other claim</w:t>
      </w:r>
      <w:r w:rsidR="000B6F52">
        <w:t>ing</w:t>
      </w:r>
      <w:r>
        <w:rPr>
          <w:rFonts w:hint="eastAsia"/>
        </w:rPr>
        <w:t xml:space="preserve"> to defend local traditions and livelihoods that are </w:t>
      </w:r>
      <w:r>
        <w:rPr>
          <w:rFonts w:hint="eastAsia"/>
        </w:rPr>
        <w:lastRenderedPageBreak/>
        <w:t>under the risks of wolf</w:t>
      </w:r>
      <w:ins w:id="34" w:author="Elena Rovenskaya" w:date="2017-02-11T20:19:00Z">
        <w:r w:rsidR="001D6A31">
          <w:t xml:space="preserve">s spreading over </w:t>
        </w:r>
        <w:commentRangeStart w:id="35"/>
        <w:r w:rsidR="001D6A31">
          <w:t>XXX</w:t>
        </w:r>
        <w:commentRangeEnd w:id="35"/>
        <w:r w:rsidR="001D6A31">
          <w:rPr>
            <w:rStyle w:val="CommentReference"/>
          </w:rPr>
          <w:commentReference w:id="35"/>
        </w:r>
        <w:r w:rsidR="001D6A31">
          <w:t xml:space="preserve"> </w:t>
        </w:r>
      </w:ins>
      <w:del w:id="37" w:author="Elena Rovenskaya" w:date="2017-02-11T20:19:00Z">
        <w:r w:rsidDel="001D6A31">
          <w:rPr>
            <w:rFonts w:hint="eastAsia"/>
          </w:rPr>
          <w:delText xml:space="preserve"> </w:delText>
        </w:r>
        <w:r w:rsidDel="001D6A31">
          <w:delText>reoccurrence</w:delText>
        </w:r>
        <w:r w:rsidDel="001D6A31">
          <w:rPr>
            <w:rFonts w:hint="eastAsia"/>
          </w:rPr>
          <w:delText xml:space="preserve"> </w:delText>
        </w:r>
      </w:del>
      <w:r>
        <w:rPr>
          <w:rFonts w:hint="eastAsia"/>
        </w:rPr>
        <w:t>(</w:t>
      </w:r>
      <w:r>
        <w:t>S</w:t>
      </w:r>
      <w:r>
        <w:rPr>
          <w:rFonts w:hint="eastAsia"/>
        </w:rPr>
        <w:t>j</w:t>
      </w:r>
      <w:r w:rsidRPr="00375A56">
        <w:t>ö</w:t>
      </w:r>
      <w:r>
        <w:rPr>
          <w:rFonts w:hint="eastAsia"/>
        </w:rPr>
        <w:t>lander</w:t>
      </w:r>
      <w:r w:rsidRPr="00375A56">
        <w:t>-L</w:t>
      </w:r>
      <w:r>
        <w:rPr>
          <w:rFonts w:hint="eastAsia"/>
        </w:rPr>
        <w:t>indqvist</w:t>
      </w:r>
      <w:r w:rsidRPr="00E7178A">
        <w:t>, 2011</w:t>
      </w:r>
      <w:r>
        <w:rPr>
          <w:rFonts w:hint="eastAsia"/>
        </w:rPr>
        <w:t xml:space="preserve">; </w:t>
      </w:r>
      <w:r>
        <w:t>Sjölander-Lindqvist</w:t>
      </w:r>
      <w:r>
        <w:rPr>
          <w:rFonts w:hint="eastAsia"/>
        </w:rPr>
        <w:t xml:space="preserve"> and </w:t>
      </w:r>
      <w:r w:rsidRPr="00B02DEC">
        <w:t>Cinque, 2014</w:t>
      </w:r>
      <w:r>
        <w:rPr>
          <w:rFonts w:hint="eastAsia"/>
        </w:rPr>
        <w:t>).</w:t>
      </w:r>
    </w:p>
    <w:p w14:paraId="6272B94A" w14:textId="4EEE1924" w:rsidR="00D470A8" w:rsidRDefault="004B343B" w:rsidP="00D470A8">
      <w:r>
        <w:rPr>
          <w:rFonts w:hint="eastAsia"/>
        </w:rPr>
        <w:t xml:space="preserve">The </w:t>
      </w:r>
      <w:ins w:id="38" w:author="Elena Rovenskaya" w:date="2017-02-11T20:20:00Z">
        <w:r w:rsidR="001A6632">
          <w:t xml:space="preserve">impact </w:t>
        </w:r>
      </w:ins>
      <w:del w:id="39" w:author="Elena Rovenskaya" w:date="2017-02-11T20:20:00Z">
        <w:r w:rsidDel="001A6632">
          <w:rPr>
            <w:rFonts w:hint="eastAsia"/>
          </w:rPr>
          <w:delText>effects caused by</w:delText>
        </w:r>
      </w:del>
      <w:ins w:id="40" w:author="Elena Rovenskaya" w:date="2017-02-11T20:20:00Z">
        <w:r w:rsidR="001A6632">
          <w:t>of</w:t>
        </w:r>
      </w:ins>
      <w:r>
        <w:rPr>
          <w:rFonts w:hint="eastAsia"/>
        </w:rPr>
        <w:t xml:space="preserve"> wolves </w:t>
      </w:r>
      <w:ins w:id="41" w:author="Elena Rovenskaya" w:date="2017-02-11T20:20:00Z">
        <w:r w:rsidR="001A6632">
          <w:t xml:space="preserve">onto </w:t>
        </w:r>
      </w:ins>
      <w:del w:id="42" w:author="Elena Rovenskaya" w:date="2017-02-11T20:20:00Z">
        <w:r w:rsidDel="001A6632">
          <w:rPr>
            <w:rFonts w:hint="eastAsia"/>
          </w:rPr>
          <w:delText xml:space="preserve">in </w:delText>
        </w:r>
      </w:del>
      <w:r>
        <w:t xml:space="preserve">the </w:t>
      </w:r>
      <w:r>
        <w:rPr>
          <w:rFonts w:hint="eastAsia"/>
        </w:rPr>
        <w:t>Swedish society</w:t>
      </w:r>
      <w:ins w:id="43" w:author="Elena Rovenskaya" w:date="2017-02-11T20:20:00Z">
        <w:r w:rsidR="001A6632">
          <w:t xml:space="preserve">, economy and environment </w:t>
        </w:r>
      </w:ins>
      <w:r>
        <w:rPr>
          <w:rFonts w:hint="eastAsia"/>
        </w:rPr>
        <w:t xml:space="preserve">are multi-fold. </w:t>
      </w:r>
      <w:commentRangeStart w:id="44"/>
      <w:r>
        <w:rPr>
          <w:rFonts w:hint="eastAsia"/>
        </w:rPr>
        <w:t xml:space="preserve">Biologically, </w:t>
      </w:r>
      <w:r w:rsidR="002E7F36">
        <w:t xml:space="preserve">wolves are regarded as </w:t>
      </w:r>
      <w:ins w:id="45" w:author="Elena Rovenskaya" w:date="2017-02-11T20:23:00Z">
        <w:r w:rsidR="00912B9E">
          <w:t xml:space="preserve">an important </w:t>
        </w:r>
      </w:ins>
      <w:r w:rsidR="002E7F36">
        <w:t>part</w:t>
      </w:r>
      <w:r>
        <w:rPr>
          <w:rFonts w:hint="eastAsia"/>
        </w:rPr>
        <w:t xml:space="preserve"> of </w:t>
      </w:r>
      <w:r>
        <w:t xml:space="preserve">a </w:t>
      </w:r>
      <w:r>
        <w:rPr>
          <w:rFonts w:hint="eastAsia"/>
        </w:rPr>
        <w:t>healthy ecosystem</w:t>
      </w:r>
      <w:r w:rsidR="002E7F36">
        <w:t xml:space="preserve"> with a rich biodiversity</w:t>
      </w:r>
      <w:r>
        <w:rPr>
          <w:rFonts w:hint="eastAsia"/>
        </w:rPr>
        <w:t>.</w:t>
      </w:r>
      <w:r w:rsidR="0063089D">
        <w:t xml:space="preserve"> </w:t>
      </w:r>
      <w:moveToRangeStart w:id="46" w:author="Elena Rovenskaya" w:date="2017-02-11T20:30:00Z" w:name="move348464363"/>
      <w:moveTo w:id="47" w:author="Elena Rovenskaya" w:date="2017-02-11T20:30:00Z">
        <w:del w:id="48" w:author="Elena Rovenskaya" w:date="2017-02-11T20:30:00Z">
          <w:r w:rsidR="00D470A8" w:rsidDel="00D470A8">
            <w:delText>In contrast</w:delText>
          </w:r>
          <w:r w:rsidR="00D470A8" w:rsidDel="00D470A8">
            <w:rPr>
              <w:rFonts w:hint="eastAsia"/>
            </w:rPr>
            <w:delText>, wolf advocates claim that wild w</w:delText>
          </w:r>
        </w:del>
      </w:moveTo>
      <w:ins w:id="49" w:author="Elena Rovenskaya" w:date="2017-02-11T20:30:00Z">
        <w:r w:rsidR="00D470A8">
          <w:t>W</w:t>
        </w:r>
      </w:ins>
      <w:moveTo w:id="50" w:author="Elena Rovenskaya" w:date="2017-02-11T20:30:00Z">
        <w:r w:rsidR="00D470A8">
          <w:rPr>
            <w:rFonts w:hint="eastAsia"/>
          </w:rPr>
          <w:t xml:space="preserve">olf is </w:t>
        </w:r>
        <w:r w:rsidR="00D470A8">
          <w:t>essential</w:t>
        </w:r>
        <w:r w:rsidR="00D470A8">
          <w:rPr>
            <w:rFonts w:hint="eastAsia"/>
          </w:rPr>
          <w:t xml:space="preserve"> </w:t>
        </w:r>
        <w:r w:rsidR="00D470A8">
          <w:t>for</w:t>
        </w:r>
        <w:r w:rsidR="00D470A8">
          <w:rPr>
            <w:rFonts w:hint="eastAsia"/>
          </w:rPr>
          <w:t xml:space="preserve"> biodiversity, </w:t>
        </w:r>
        <w:r w:rsidR="00D470A8">
          <w:t xml:space="preserve">as a part of the natural fauna, </w:t>
        </w:r>
        <w:r w:rsidR="00D470A8">
          <w:rPr>
            <w:rFonts w:hint="eastAsia"/>
          </w:rPr>
          <w:t>and</w:t>
        </w:r>
        <w:r w:rsidR="00D470A8">
          <w:t xml:space="preserve"> that </w:t>
        </w:r>
        <w:r w:rsidR="00D470A8">
          <w:rPr>
            <w:rFonts w:hint="eastAsia"/>
          </w:rPr>
          <w:t xml:space="preserve">the </w:t>
        </w:r>
        <w:r w:rsidR="00D470A8">
          <w:t>reintroduction</w:t>
        </w:r>
        <w:r w:rsidR="00D470A8">
          <w:rPr>
            <w:rFonts w:hint="eastAsia"/>
          </w:rPr>
          <w:t xml:space="preserve"> of wolves </w:t>
        </w:r>
        <w:r w:rsidR="00D470A8">
          <w:t>may satisfy</w:t>
        </w:r>
        <w:r w:rsidR="00D470A8">
          <w:rPr>
            <w:rFonts w:hint="eastAsia"/>
          </w:rPr>
          <w:t xml:space="preserve"> </w:t>
        </w:r>
        <w:r w:rsidR="00D470A8">
          <w:t>our natural affiliation</w:t>
        </w:r>
        <w:r w:rsidR="00D470A8">
          <w:rPr>
            <w:rFonts w:hint="eastAsia"/>
          </w:rPr>
          <w:t xml:space="preserve"> to nature, a notion </w:t>
        </w:r>
        <w:r w:rsidR="00D470A8">
          <w:t xml:space="preserve">sometimes referred to </w:t>
        </w:r>
        <w:r w:rsidR="00D470A8">
          <w:rPr>
            <w:rFonts w:hint="eastAsia"/>
          </w:rPr>
          <w:t xml:space="preserve">as </w:t>
        </w:r>
        <w:r w:rsidR="00D470A8" w:rsidRPr="00B6014C">
          <w:rPr>
            <w:i/>
          </w:rPr>
          <w:t>biophilia</w:t>
        </w:r>
        <w:r w:rsidR="00D470A8" w:rsidRPr="000A2ED2">
          <w:t xml:space="preserve"> (Heberlein &amp; Ericsson, 2005; Wilson, 1984)</w:t>
        </w:r>
        <w:r w:rsidR="00D470A8">
          <w:rPr>
            <w:rFonts w:hint="eastAsia"/>
          </w:rPr>
          <w:t>.</w:t>
        </w:r>
      </w:moveTo>
    </w:p>
    <w:moveToRangeEnd w:id="46"/>
    <w:p w14:paraId="64D08D1A" w14:textId="233279AD" w:rsidR="00872FE2" w:rsidRDefault="0063089D" w:rsidP="009B1979">
      <w:r>
        <w:t>As large predators, they prey on both large and small wild animals, including deer and moose, which are also hunted by humans</w:t>
      </w:r>
      <w:r w:rsidR="000A2ED2">
        <w:rPr>
          <w:rFonts w:hint="eastAsia"/>
        </w:rPr>
        <w:t xml:space="preserve"> </w:t>
      </w:r>
      <w:r w:rsidR="000A2ED2" w:rsidRPr="000A2ED2">
        <w:t>(Kojola et al. 2004; Viltskadecenter, 2014)</w:t>
      </w:r>
      <w:r>
        <w:t xml:space="preserve">. </w:t>
      </w:r>
      <w:r w:rsidR="00CB0B76">
        <w:t>In addition</w:t>
      </w:r>
      <w:r w:rsidR="004B343B">
        <w:rPr>
          <w:rFonts w:hint="eastAsia"/>
        </w:rPr>
        <w:t>, wolves</w:t>
      </w:r>
      <w:r w:rsidR="00CB0B76">
        <w:t xml:space="preserve"> may</w:t>
      </w:r>
      <w:r w:rsidR="004B343B">
        <w:rPr>
          <w:rFonts w:hint="eastAsia"/>
        </w:rPr>
        <w:t xml:space="preserve"> prey on livestock and reindeers, </w:t>
      </w:r>
      <w:r>
        <w:t>and may</w:t>
      </w:r>
      <w:r w:rsidR="004B343B">
        <w:rPr>
          <w:rFonts w:hint="eastAsia"/>
        </w:rPr>
        <w:t xml:space="preserve"> hurt and kill hunting dogs</w:t>
      </w:r>
      <w:del w:id="51" w:author="Elena Rovenskaya" w:date="2017-02-11T20:24:00Z">
        <w:r w:rsidR="00CB0B76" w:rsidDel="00912B9E">
          <w:delText>, which has economic consequences</w:delText>
        </w:r>
      </w:del>
      <w:r w:rsidR="004B343B">
        <w:rPr>
          <w:rFonts w:hint="eastAsia"/>
        </w:rPr>
        <w:t>.</w:t>
      </w:r>
      <w:r w:rsidR="00924392">
        <w:rPr>
          <w:rFonts w:hint="eastAsia"/>
        </w:rPr>
        <w:t xml:space="preserve"> Wolves are also seen as </w:t>
      </w:r>
      <w:r w:rsidR="00924392">
        <w:t>competitors</w:t>
      </w:r>
      <w:r w:rsidR="00924392">
        <w:rPr>
          <w:rFonts w:hint="eastAsia"/>
        </w:rPr>
        <w:t xml:space="preserve"> to hunters for game animals.</w:t>
      </w:r>
      <w:ins w:id="52" w:author="Elena Rovenskaya" w:date="2017-02-11T20:24:00Z">
        <w:r w:rsidR="00912B9E">
          <w:t xml:space="preserve"> </w:t>
        </w:r>
      </w:ins>
      <w:del w:id="53" w:author="Elena Rovenskaya" w:date="2017-02-11T20:26:00Z">
        <w:r w:rsidR="004B343B" w:rsidDel="00255DF7">
          <w:rPr>
            <w:rFonts w:hint="eastAsia"/>
          </w:rPr>
          <w:delText>On the other hand</w:delText>
        </w:r>
      </w:del>
      <w:del w:id="54" w:author="Elena Rovenskaya" w:date="2017-02-11T20:27:00Z">
        <w:r w:rsidR="004B343B" w:rsidDel="00255DF7">
          <w:rPr>
            <w:rFonts w:hint="eastAsia"/>
          </w:rPr>
          <w:delText>, w</w:delText>
        </w:r>
      </w:del>
      <w:ins w:id="55" w:author="Elena Rovenskaya" w:date="2017-02-11T20:27:00Z">
        <w:r w:rsidR="00255DF7">
          <w:t>W</w:t>
        </w:r>
      </w:ins>
      <w:r w:rsidR="004B343B">
        <w:rPr>
          <w:rFonts w:hint="eastAsia"/>
        </w:rPr>
        <w:t xml:space="preserve">olves </w:t>
      </w:r>
      <w:ins w:id="56" w:author="Elena Rovenskaya" w:date="2017-02-11T20:27:00Z">
        <w:r w:rsidR="00255DF7">
          <w:t xml:space="preserve">may become an attractive factor for </w:t>
        </w:r>
      </w:ins>
      <w:del w:id="57" w:author="Elena Rovenskaya" w:date="2017-02-11T20:27:00Z">
        <w:r w:rsidR="004B343B" w:rsidDel="00255DF7">
          <w:rPr>
            <w:rFonts w:hint="eastAsia"/>
          </w:rPr>
          <w:delText xml:space="preserve">have </w:delText>
        </w:r>
        <w:r w:rsidDel="00255DF7">
          <w:delText>a</w:delText>
        </w:r>
        <w:r w:rsidDel="00255DF7">
          <w:rPr>
            <w:rFonts w:hint="eastAsia"/>
          </w:rPr>
          <w:delText xml:space="preserve"> </w:delText>
        </w:r>
        <w:r w:rsidR="004B343B" w:rsidDel="00255DF7">
          <w:rPr>
            <w:rFonts w:hint="eastAsia"/>
          </w:rPr>
          <w:delText xml:space="preserve">potential to generate </w:delText>
        </w:r>
        <w:r w:rsidDel="00255DF7">
          <w:delText xml:space="preserve">economic </w:delText>
        </w:r>
        <w:r w:rsidR="004B343B" w:rsidDel="00255DF7">
          <w:delText>benefit</w:delText>
        </w:r>
        <w:r w:rsidR="004B343B" w:rsidDel="00255DF7">
          <w:rPr>
            <w:rFonts w:hint="eastAsia"/>
          </w:rPr>
          <w:delText xml:space="preserve"> from </w:delText>
        </w:r>
      </w:del>
      <w:r w:rsidR="004B343B">
        <w:t>ecotourism</w:t>
      </w:r>
      <w:ins w:id="58" w:author="Elena Rovenskaya" w:date="2017-02-11T20:27:00Z">
        <w:r w:rsidR="00255DF7">
          <w:t xml:space="preserve">, however they can be </w:t>
        </w:r>
      </w:ins>
      <w:ins w:id="59" w:author="Elena Rovenskaya" w:date="2017-02-11T20:28:00Z">
        <w:r w:rsidR="00255DF7">
          <w:t>dangerous to people</w:t>
        </w:r>
      </w:ins>
      <w:r w:rsidR="004B343B">
        <w:rPr>
          <w:rFonts w:hint="eastAsia"/>
        </w:rPr>
        <w:t>. Culturally,</w:t>
      </w:r>
      <w:r w:rsidR="008B7AAC">
        <w:rPr>
          <w:rFonts w:hint="eastAsia"/>
        </w:rPr>
        <w:t xml:space="preserve"> h</w:t>
      </w:r>
      <w:r w:rsidR="004B343B">
        <w:rPr>
          <w:rFonts w:hint="eastAsia"/>
        </w:rPr>
        <w:t>unters</w:t>
      </w:r>
      <w:r w:rsidR="00571C58">
        <w:t>,</w:t>
      </w:r>
      <w:r w:rsidR="00AB5044">
        <w:rPr>
          <w:rFonts w:hint="eastAsia"/>
        </w:rPr>
        <w:t xml:space="preserve"> </w:t>
      </w:r>
      <w:r w:rsidR="00571C58">
        <w:t>f</w:t>
      </w:r>
      <w:r w:rsidR="00AB5044">
        <w:rPr>
          <w:rFonts w:hint="eastAsia"/>
        </w:rPr>
        <w:t xml:space="preserve">armers and </w:t>
      </w:r>
      <w:commentRangeStart w:id="60"/>
      <w:r w:rsidR="00AB5044">
        <w:rPr>
          <w:rFonts w:hint="eastAsia"/>
        </w:rPr>
        <w:t>Sami</w:t>
      </w:r>
      <w:ins w:id="61" w:author="Elena Rovenskaya" w:date="2017-02-11T20:25:00Z">
        <w:r w:rsidR="00912B9E">
          <w:t xml:space="preserve"> people</w:t>
        </w:r>
      </w:ins>
      <w:del w:id="62" w:author="Elena Rovenskaya" w:date="2017-02-11T20:25:00Z">
        <w:r w:rsidR="00AB5044" w:rsidDel="00912B9E">
          <w:rPr>
            <w:rFonts w:hint="eastAsia"/>
          </w:rPr>
          <w:delText>s</w:delText>
        </w:r>
      </w:del>
      <w:r w:rsidR="004B343B">
        <w:rPr>
          <w:rFonts w:hint="eastAsia"/>
        </w:rPr>
        <w:t xml:space="preserve"> </w:t>
      </w:r>
      <w:commentRangeEnd w:id="60"/>
      <w:r w:rsidR="00912B9E">
        <w:rPr>
          <w:rStyle w:val="CommentReference"/>
        </w:rPr>
        <w:commentReference w:id="60"/>
      </w:r>
      <w:r w:rsidR="008B7AAC">
        <w:rPr>
          <w:rFonts w:hint="eastAsia"/>
        </w:rPr>
        <w:t>argue that</w:t>
      </w:r>
      <w:r w:rsidR="004B343B">
        <w:rPr>
          <w:rFonts w:hint="eastAsia"/>
        </w:rPr>
        <w:t xml:space="preserve"> their </w:t>
      </w:r>
      <w:r w:rsidR="00AB5044">
        <w:rPr>
          <w:rFonts w:hint="eastAsia"/>
        </w:rPr>
        <w:t xml:space="preserve">traditional </w:t>
      </w:r>
      <w:r w:rsidR="004B343B">
        <w:rPr>
          <w:rFonts w:hint="eastAsia"/>
        </w:rPr>
        <w:t>activity</w:t>
      </w:r>
      <w:ins w:id="63" w:author="Elena Rovenskaya" w:date="2017-02-11T20:28:00Z">
        <w:r w:rsidR="00AE1777">
          <w:t>,</w:t>
        </w:r>
      </w:ins>
      <w:r w:rsidR="00AB5044">
        <w:rPr>
          <w:rFonts w:hint="eastAsia"/>
        </w:rPr>
        <w:t xml:space="preserve"> including production, </w:t>
      </w:r>
      <w:r w:rsidR="00AB5044">
        <w:t>lifestyle</w:t>
      </w:r>
      <w:r w:rsidR="00AB5044">
        <w:rPr>
          <w:rFonts w:hint="eastAsia"/>
        </w:rPr>
        <w:t xml:space="preserve">, </w:t>
      </w:r>
      <w:r w:rsidR="00AB5044">
        <w:t>and social</w:t>
      </w:r>
      <w:r w:rsidR="00AB5044">
        <w:rPr>
          <w:rFonts w:hint="eastAsia"/>
        </w:rPr>
        <w:t xml:space="preserve"> identity</w:t>
      </w:r>
      <w:ins w:id="64" w:author="Elena Rovenskaya" w:date="2017-02-11T20:28:00Z">
        <w:r w:rsidR="00AE1777">
          <w:t>,</w:t>
        </w:r>
      </w:ins>
      <w:r w:rsidR="004B343B">
        <w:rPr>
          <w:rFonts w:hint="eastAsia"/>
        </w:rPr>
        <w:t xml:space="preserve"> </w:t>
      </w:r>
      <w:ins w:id="65" w:author="Elena Rovenskaya" w:date="2017-02-11T20:28:00Z">
        <w:r w:rsidR="00AE1777">
          <w:t>can be</w:t>
        </w:r>
      </w:ins>
      <w:del w:id="66" w:author="Elena Rovenskaya" w:date="2017-02-11T20:28:00Z">
        <w:r w:rsidR="004B343B" w:rsidDel="00AE1777">
          <w:delText>is</w:delText>
        </w:r>
      </w:del>
      <w:r w:rsidR="004B343B">
        <w:rPr>
          <w:rFonts w:hint="eastAsia"/>
        </w:rPr>
        <w:t xml:space="preserve"> </w:t>
      </w:r>
      <w:r w:rsidR="00AB5044">
        <w:rPr>
          <w:rFonts w:hint="eastAsia"/>
        </w:rPr>
        <w:t xml:space="preserve">damaged </w:t>
      </w:r>
      <w:r w:rsidR="004B343B">
        <w:rPr>
          <w:rFonts w:hint="eastAsia"/>
        </w:rPr>
        <w:t xml:space="preserve">by wolves </w:t>
      </w:r>
      <w:r w:rsidR="00AB5044">
        <w:rPr>
          <w:rFonts w:hint="eastAsia"/>
        </w:rPr>
        <w:t xml:space="preserve">and </w:t>
      </w:r>
      <w:ins w:id="67" w:author="Elena Rovenskaya" w:date="2017-02-11T20:28:00Z">
        <w:r w:rsidR="00AE1777">
          <w:t xml:space="preserve">hence the entire </w:t>
        </w:r>
      </w:ins>
      <w:del w:id="68" w:author="Elena Rovenskaya" w:date="2017-02-11T20:28:00Z">
        <w:r w:rsidR="00AB5044" w:rsidDel="00AE1777">
          <w:rPr>
            <w:rFonts w:hint="eastAsia"/>
          </w:rPr>
          <w:delText xml:space="preserve">the </w:delText>
        </w:r>
      </w:del>
      <w:r w:rsidR="00AB5044">
        <w:rPr>
          <w:rFonts w:hint="eastAsia"/>
        </w:rPr>
        <w:t>rural culture is threatened</w:t>
      </w:r>
      <w:r w:rsidR="004B343B">
        <w:rPr>
          <w:rFonts w:hint="eastAsia"/>
        </w:rPr>
        <w:t xml:space="preserve">. </w:t>
      </w:r>
      <w:del w:id="69" w:author="Elena Rovenskaya" w:date="2017-02-11T20:28:00Z">
        <w:r w:rsidR="004B343B" w:rsidDel="00EB4C9E">
          <w:delText>A</w:delText>
        </w:r>
        <w:r w:rsidR="004B343B" w:rsidDel="00EB4C9E">
          <w:rPr>
            <w:rFonts w:hint="eastAsia"/>
          </w:rPr>
          <w:delText xml:space="preserve">nother </w:delText>
        </w:r>
        <w:r w:rsidR="004B343B" w:rsidDel="00EB4C9E">
          <w:delText xml:space="preserve">interest </w:delText>
        </w:r>
        <w:r w:rsidR="004B343B" w:rsidDel="00EB4C9E">
          <w:rPr>
            <w:rFonts w:hint="eastAsia"/>
          </w:rPr>
          <w:delText xml:space="preserve">group </w:delText>
        </w:r>
        <w:r w:rsidR="004B343B" w:rsidDel="00EB4C9E">
          <w:delText>is the r</w:delText>
        </w:r>
      </w:del>
      <w:ins w:id="70" w:author="Elena Rovenskaya" w:date="2017-02-11T20:28:00Z">
        <w:r w:rsidR="00EB4C9E">
          <w:t>R</w:t>
        </w:r>
      </w:ins>
      <w:r w:rsidR="004B343B">
        <w:t xml:space="preserve">eindeer herding Samis, traditionally </w:t>
      </w:r>
      <w:r w:rsidR="004B343B">
        <w:rPr>
          <w:rFonts w:hint="eastAsia"/>
        </w:rPr>
        <w:t xml:space="preserve">living in the northern </w:t>
      </w:r>
      <w:r w:rsidR="004B343B">
        <w:t>part</w:t>
      </w:r>
      <w:r w:rsidR="004B343B">
        <w:rPr>
          <w:rFonts w:hint="eastAsia"/>
        </w:rPr>
        <w:t xml:space="preserve"> </w:t>
      </w:r>
      <w:r w:rsidR="004B343B">
        <w:t xml:space="preserve">of </w:t>
      </w:r>
      <w:r w:rsidR="004B343B">
        <w:rPr>
          <w:rFonts w:hint="eastAsia"/>
        </w:rPr>
        <w:t>Sweden</w:t>
      </w:r>
      <w:ins w:id="71" w:author="Elena Rovenskaya" w:date="2017-02-11T20:29:00Z">
        <w:r w:rsidR="00EB4C9E">
          <w:t xml:space="preserve">, claim that wolfs damage </w:t>
        </w:r>
      </w:ins>
      <w:del w:id="72" w:author="Elena Rovenskaya" w:date="2017-02-11T20:29:00Z">
        <w:r w:rsidR="004B343B" w:rsidDel="00EB4C9E">
          <w:rPr>
            <w:rFonts w:hint="eastAsia"/>
          </w:rPr>
          <w:delText>. T</w:delText>
        </w:r>
      </w:del>
      <w:ins w:id="73" w:author="Elena Rovenskaya" w:date="2017-02-11T20:29:00Z">
        <w:r w:rsidR="00EB4C9E">
          <w:t>t</w:t>
        </w:r>
      </w:ins>
      <w:r w:rsidR="004B343B">
        <w:rPr>
          <w:rFonts w:hint="eastAsia"/>
        </w:rPr>
        <w:t>heir free</w:t>
      </w:r>
      <w:r w:rsidR="001F1103">
        <w:t>-</w:t>
      </w:r>
      <w:r w:rsidR="004B343B">
        <w:rPr>
          <w:rFonts w:hint="eastAsia"/>
        </w:rPr>
        <w:t>ranching livelihood on reindeer</w:t>
      </w:r>
      <w:del w:id="74" w:author="Elena Rovenskaya" w:date="2017-02-11T20:29:00Z">
        <w:r w:rsidR="004B343B" w:rsidDel="00EB4C9E">
          <w:rPr>
            <w:rFonts w:hint="eastAsia"/>
          </w:rPr>
          <w:delText xml:space="preserve"> is claimed to be</w:delText>
        </w:r>
        <w:r w:rsidR="004B343B" w:rsidDel="00EB4C9E">
          <w:delText xml:space="preserve"> </w:delText>
        </w:r>
        <w:r w:rsidR="00EF7F5C" w:rsidDel="00EB4C9E">
          <w:rPr>
            <w:rFonts w:hint="eastAsia"/>
          </w:rPr>
          <w:delText>damag</w:delText>
        </w:r>
        <w:r w:rsidR="004B343B" w:rsidDel="00EB4C9E">
          <w:delText>ed</w:delText>
        </w:r>
        <w:r w:rsidR="004B343B" w:rsidDel="00EB4C9E">
          <w:rPr>
            <w:rFonts w:hint="eastAsia"/>
          </w:rPr>
          <w:delText xml:space="preserve"> by wolves</w:delText>
        </w:r>
      </w:del>
      <w:r w:rsidR="004B343B">
        <w:rPr>
          <w:rFonts w:hint="eastAsia"/>
        </w:rPr>
        <w:t xml:space="preserve">, </w:t>
      </w:r>
      <w:ins w:id="75" w:author="Elena Rovenskaya" w:date="2017-02-11T20:29:00Z">
        <w:r w:rsidR="00EB4C9E">
          <w:t xml:space="preserve">as wolfs </w:t>
        </w:r>
      </w:ins>
      <w:del w:id="76" w:author="Elena Rovenskaya" w:date="2017-02-11T20:29:00Z">
        <w:r w:rsidR="002E7F36" w:rsidDel="00EB4C9E">
          <w:delText xml:space="preserve">which </w:delText>
        </w:r>
      </w:del>
      <w:r w:rsidR="002E7F36">
        <w:t>may</w:t>
      </w:r>
      <w:ins w:id="77" w:author="Elena Rovenskaya" w:date="2017-02-11T20:29:00Z">
        <w:r w:rsidR="00EB4C9E">
          <w:t xml:space="preserve"> </w:t>
        </w:r>
      </w:ins>
      <w:del w:id="78" w:author="Elena Rovenskaya" w:date="2017-02-11T20:29:00Z">
        <w:r w:rsidR="002E7F36" w:rsidDel="00EB4C9E">
          <w:delText xml:space="preserve"> both </w:delText>
        </w:r>
      </w:del>
      <w:r w:rsidR="002E7F36">
        <w:t xml:space="preserve">kill </w:t>
      </w:r>
      <w:del w:id="79" w:author="Elena Rovenskaya" w:date="2017-02-11T20:30:00Z">
        <w:r w:rsidR="002E7F36" w:rsidDel="00EB4C9E">
          <w:delText xml:space="preserve">and </w:delText>
        </w:r>
      </w:del>
      <w:ins w:id="80" w:author="Elena Rovenskaya" w:date="2017-02-11T20:30:00Z">
        <w:r w:rsidR="00EB4C9E">
          <w:t xml:space="preserve">or </w:t>
        </w:r>
      </w:ins>
      <w:r w:rsidR="002E7F36">
        <w:t>scatter the herds</w:t>
      </w:r>
      <w:r w:rsidR="004B343B">
        <w:rPr>
          <w:rFonts w:hint="eastAsia"/>
        </w:rPr>
        <w:t xml:space="preserve">. </w:t>
      </w:r>
      <w:moveFromRangeStart w:id="81" w:author="Elena Rovenskaya" w:date="2017-02-11T20:30:00Z" w:name="move348464363"/>
      <w:moveFrom w:id="82" w:author="Elena Rovenskaya" w:date="2017-02-11T20:30:00Z">
        <w:r w:rsidR="004B343B" w:rsidDel="00D470A8">
          <w:t>In contrast</w:t>
        </w:r>
        <w:r w:rsidR="004B343B" w:rsidDel="00D470A8">
          <w:rPr>
            <w:rFonts w:hint="eastAsia"/>
          </w:rPr>
          <w:t xml:space="preserve">, wolf advocates claim that </w:t>
        </w:r>
        <w:r w:rsidR="006F121C" w:rsidDel="00D470A8">
          <w:rPr>
            <w:rFonts w:hint="eastAsia"/>
          </w:rPr>
          <w:t xml:space="preserve">wild </w:t>
        </w:r>
        <w:r w:rsidR="004B343B" w:rsidDel="00D470A8">
          <w:rPr>
            <w:rFonts w:hint="eastAsia"/>
          </w:rPr>
          <w:t xml:space="preserve">wolf </w:t>
        </w:r>
        <w:r w:rsidR="000958C8" w:rsidDel="00D470A8">
          <w:rPr>
            <w:rFonts w:hint="eastAsia"/>
          </w:rPr>
          <w:t xml:space="preserve">is </w:t>
        </w:r>
        <w:r w:rsidR="000958C8" w:rsidDel="00D470A8">
          <w:t>essential</w:t>
        </w:r>
        <w:r w:rsidR="000958C8" w:rsidDel="00D470A8">
          <w:rPr>
            <w:rFonts w:hint="eastAsia"/>
          </w:rPr>
          <w:t xml:space="preserve"> </w:t>
        </w:r>
        <w:r w:rsidR="00D3540F" w:rsidDel="00D470A8">
          <w:t>for</w:t>
        </w:r>
        <w:r w:rsidR="000958C8" w:rsidDel="00D470A8">
          <w:rPr>
            <w:rFonts w:hint="eastAsia"/>
          </w:rPr>
          <w:t xml:space="preserve"> biodiversity</w:t>
        </w:r>
        <w:r w:rsidR="004B343B" w:rsidDel="00D470A8">
          <w:rPr>
            <w:rFonts w:hint="eastAsia"/>
          </w:rPr>
          <w:t xml:space="preserve">, </w:t>
        </w:r>
        <w:r w:rsidR="004B343B" w:rsidDel="00D470A8">
          <w:t xml:space="preserve">as a part of the natural fauna, </w:t>
        </w:r>
        <w:r w:rsidR="004B343B" w:rsidDel="00D470A8">
          <w:rPr>
            <w:rFonts w:hint="eastAsia"/>
          </w:rPr>
          <w:t>and</w:t>
        </w:r>
        <w:r w:rsidR="004B343B" w:rsidDel="00D470A8">
          <w:t xml:space="preserve"> that </w:t>
        </w:r>
        <w:r w:rsidR="004B343B" w:rsidDel="00D470A8">
          <w:rPr>
            <w:rFonts w:hint="eastAsia"/>
          </w:rPr>
          <w:t xml:space="preserve">the </w:t>
        </w:r>
        <w:r w:rsidR="004B343B" w:rsidDel="00D470A8">
          <w:t>reintroduction</w:t>
        </w:r>
        <w:r w:rsidR="004B343B" w:rsidDel="00D470A8">
          <w:rPr>
            <w:rFonts w:hint="eastAsia"/>
          </w:rPr>
          <w:t xml:space="preserve"> of wolves </w:t>
        </w:r>
        <w:r w:rsidR="004B343B" w:rsidDel="00D470A8">
          <w:t>may satisfy</w:t>
        </w:r>
        <w:r w:rsidR="004B343B" w:rsidDel="00D470A8">
          <w:rPr>
            <w:rFonts w:hint="eastAsia"/>
          </w:rPr>
          <w:t xml:space="preserve"> </w:t>
        </w:r>
        <w:r w:rsidR="004B343B" w:rsidDel="00D470A8">
          <w:t>our natural affiliation</w:t>
        </w:r>
        <w:r w:rsidR="004B343B" w:rsidDel="00D470A8">
          <w:rPr>
            <w:rFonts w:hint="eastAsia"/>
          </w:rPr>
          <w:t xml:space="preserve"> to nature, a notion </w:t>
        </w:r>
        <w:r w:rsidR="004B343B" w:rsidDel="00D470A8">
          <w:t xml:space="preserve">sometimes referred to </w:t>
        </w:r>
        <w:r w:rsidR="004B343B" w:rsidDel="00D470A8">
          <w:rPr>
            <w:rFonts w:hint="eastAsia"/>
          </w:rPr>
          <w:t xml:space="preserve">as </w:t>
        </w:r>
        <w:r w:rsidR="004B343B" w:rsidRPr="00B6014C" w:rsidDel="00D470A8">
          <w:rPr>
            <w:i/>
          </w:rPr>
          <w:t>biophilia</w:t>
        </w:r>
        <w:r w:rsidR="000A2ED2" w:rsidRPr="000A2ED2" w:rsidDel="00D470A8">
          <w:t xml:space="preserve"> (Heberlein &amp; Ericsson, 2005; Wilson, 1984)</w:t>
        </w:r>
        <w:r w:rsidR="004B343B" w:rsidDel="00D470A8">
          <w:rPr>
            <w:rFonts w:hint="eastAsia"/>
          </w:rPr>
          <w:t>.</w:t>
        </w:r>
      </w:moveFrom>
      <w:moveFromRangeEnd w:id="81"/>
    </w:p>
    <w:commentRangeEnd w:id="44"/>
    <w:p w14:paraId="2FC20493" w14:textId="77777777" w:rsidR="002A1714" w:rsidRPr="00D905C7" w:rsidRDefault="00D470A8" w:rsidP="00514A19">
      <w:pPr>
        <w:spacing w:before="240" w:after="120"/>
        <w:rPr>
          <w:b/>
        </w:rPr>
      </w:pPr>
      <w:r>
        <w:rPr>
          <w:rStyle w:val="CommentReference"/>
        </w:rPr>
        <w:commentReference w:id="44"/>
      </w:r>
      <w:r w:rsidR="002A1714" w:rsidRPr="00D905C7">
        <w:rPr>
          <w:b/>
        </w:rPr>
        <w:t>1.2</w:t>
      </w:r>
      <w:r w:rsidR="00537A0C" w:rsidRPr="00D905C7">
        <w:rPr>
          <w:b/>
        </w:rPr>
        <w:t xml:space="preserve"> </w:t>
      </w:r>
      <w:r w:rsidR="00E95A97" w:rsidRPr="00D905C7">
        <w:rPr>
          <w:b/>
        </w:rPr>
        <w:t>A</w:t>
      </w:r>
      <w:r w:rsidR="0060062D" w:rsidRPr="00D905C7">
        <w:rPr>
          <w:b/>
        </w:rPr>
        <w:t>ttitudes towards wolves</w:t>
      </w:r>
      <w:r w:rsidR="002A1714" w:rsidRPr="00D905C7">
        <w:rPr>
          <w:b/>
        </w:rPr>
        <w:t xml:space="preserve"> </w:t>
      </w:r>
    </w:p>
    <w:p w14:paraId="43F93999" w14:textId="492C6CF8" w:rsidR="000A3F12" w:rsidRDefault="001C18F2" w:rsidP="009B1979">
      <w:r w:rsidRPr="001C18F2">
        <w:t xml:space="preserve">Factors that influence the formation of </w:t>
      </w:r>
      <w:ins w:id="83" w:author="Elena Rovenskaya" w:date="2017-02-11T20:32:00Z">
        <w:r w:rsidR="00E6612C">
          <w:t xml:space="preserve">people’s </w:t>
        </w:r>
      </w:ins>
      <w:r w:rsidRPr="001C18F2">
        <w:t xml:space="preserve">attitudes towards wolves may include </w:t>
      </w:r>
      <w:commentRangeStart w:id="84"/>
      <w:ins w:id="85" w:author="Elena Rovenskaya" w:date="2017-02-11T20:32:00Z">
        <w:r w:rsidR="00E6612C">
          <w:t xml:space="preserve">the </w:t>
        </w:r>
      </w:ins>
      <w:r w:rsidRPr="001C18F2">
        <w:t>proximity</w:t>
      </w:r>
      <w:r w:rsidR="000A2ED2" w:rsidRPr="000A2ED2">
        <w:t xml:space="preserve"> </w:t>
      </w:r>
      <w:r w:rsidR="00DD2BCE">
        <w:rPr>
          <w:rFonts w:hint="eastAsia"/>
        </w:rPr>
        <w:t>to the</w:t>
      </w:r>
      <w:ins w:id="86" w:author="Elena Rovenskaya" w:date="2017-02-11T20:33:00Z">
        <w:r w:rsidR="00E6612C">
          <w:t xml:space="preserve"> </w:t>
        </w:r>
      </w:ins>
      <w:del w:id="87" w:author="Elena Rovenskaya" w:date="2017-02-11T20:33:00Z">
        <w:r w:rsidR="00DD2BCE" w:rsidDel="00E6612C">
          <w:rPr>
            <w:rFonts w:hint="eastAsia"/>
          </w:rPr>
          <w:delText xml:space="preserve"> wolf </w:delText>
        </w:r>
      </w:del>
      <w:r w:rsidR="00DD2BCE">
        <w:t>territory</w:t>
      </w:r>
      <w:ins w:id="88" w:author="Elena Rovenskaya" w:date="2017-02-11T20:33:00Z">
        <w:r w:rsidR="00E6612C">
          <w:t xml:space="preserve"> inhabited by wolfs </w:t>
        </w:r>
      </w:ins>
      <w:r w:rsidR="00DD2BCE">
        <w:rPr>
          <w:rFonts w:hint="eastAsia"/>
        </w:rPr>
        <w:t xml:space="preserve"> </w:t>
      </w:r>
      <w:r w:rsidR="000A2ED2" w:rsidRPr="000A2ED2">
        <w:t>(Broberg &amp; Brännlund, 2007; Ericsson et al., 2008; Heberlein &amp; Ericsson, 2008)</w:t>
      </w:r>
      <w:r w:rsidRPr="001C18F2">
        <w:t xml:space="preserve">, </w:t>
      </w:r>
      <w:ins w:id="89" w:author="Elena Rovenskaya" w:date="2017-02-11T20:33:00Z">
        <w:r w:rsidR="00636704">
          <w:t xml:space="preserve">belonging to a certain </w:t>
        </w:r>
      </w:ins>
      <w:r w:rsidRPr="001C18F2">
        <w:t>social group</w:t>
      </w:r>
      <w:r w:rsidR="005D7BA5">
        <w:rPr>
          <w:rFonts w:hint="eastAsia"/>
        </w:rPr>
        <w:t xml:space="preserve"> </w:t>
      </w:r>
      <w:r w:rsidR="000A2ED2" w:rsidRPr="000A2ED2">
        <w:t>(Eriksson, 2016; Naughton-Treves et al., 2003)</w:t>
      </w:r>
      <w:r w:rsidRPr="001C18F2">
        <w:t xml:space="preserve">, </w:t>
      </w:r>
      <w:ins w:id="90" w:author="Elena Rovenskaya" w:date="2017-02-11T20:34:00Z">
        <w:r w:rsidR="00636704">
          <w:t xml:space="preserve">experienced </w:t>
        </w:r>
      </w:ins>
      <w:r w:rsidR="00A429F9">
        <w:rPr>
          <w:rFonts w:hint="eastAsia"/>
        </w:rPr>
        <w:t>economic losses (</w:t>
      </w:r>
      <w:r w:rsidR="00A429F9" w:rsidRPr="00A429F9">
        <w:t>Bostedt</w:t>
      </w:r>
      <w:r w:rsidR="00A429F9">
        <w:rPr>
          <w:rFonts w:hint="eastAsia"/>
        </w:rPr>
        <w:t xml:space="preserve">, </w:t>
      </w:r>
      <w:r w:rsidR="00A429F9" w:rsidRPr="00A429F9">
        <w:t>1999</w:t>
      </w:r>
      <w:r w:rsidR="00A429F9">
        <w:rPr>
          <w:rFonts w:hint="eastAsia"/>
        </w:rPr>
        <w:t xml:space="preserve">), </w:t>
      </w:r>
      <w:r w:rsidRPr="001C18F2">
        <w:t xml:space="preserve">education, </w:t>
      </w:r>
      <w:r w:rsidR="000A3F12">
        <w:rPr>
          <w:rFonts w:hint="eastAsia"/>
        </w:rPr>
        <w:t>direct</w:t>
      </w:r>
      <w:r w:rsidRPr="001C18F2">
        <w:t xml:space="preserve"> experience</w:t>
      </w:r>
      <w:r w:rsidR="000A2ED2">
        <w:rPr>
          <w:rFonts w:hint="eastAsia"/>
        </w:rPr>
        <w:t xml:space="preserve"> </w:t>
      </w:r>
      <w:r w:rsidR="000A2ED2" w:rsidRPr="000A2ED2">
        <w:t>(Johansson et al., 2012; Karlsson, 1999)</w:t>
      </w:r>
      <w:r w:rsidRPr="001C18F2">
        <w:t xml:space="preserve">, </w:t>
      </w:r>
      <w:commentRangeStart w:id="91"/>
      <w:r w:rsidRPr="001C18F2">
        <w:t xml:space="preserve">owning a hunting dog, age, </w:t>
      </w:r>
      <w:r w:rsidR="009B3465">
        <w:rPr>
          <w:rFonts w:hint="eastAsia"/>
        </w:rPr>
        <w:t>c</w:t>
      </w:r>
      <w:r w:rsidR="009B3465" w:rsidRPr="001C18F2">
        <w:t>ulture</w:t>
      </w:r>
      <w:r w:rsidR="005D7BA5">
        <w:rPr>
          <w:rFonts w:hint="eastAsia"/>
        </w:rPr>
        <w:t xml:space="preserve"> </w:t>
      </w:r>
      <w:commentRangeEnd w:id="91"/>
      <w:r w:rsidR="00636704">
        <w:rPr>
          <w:rStyle w:val="CommentReference"/>
        </w:rPr>
        <w:commentReference w:id="91"/>
      </w:r>
      <w:r w:rsidR="005D7BA5">
        <w:rPr>
          <w:rFonts w:hint="eastAsia"/>
        </w:rPr>
        <w:t>(</w:t>
      </w:r>
      <w:r w:rsidR="005D7BA5" w:rsidRPr="001C18F2">
        <w:t>Rogers, 2014</w:t>
      </w:r>
      <w:r w:rsidR="005D7BA5">
        <w:rPr>
          <w:rFonts w:hint="eastAsia"/>
        </w:rPr>
        <w:t>)</w:t>
      </w:r>
      <w:r w:rsidR="009B3465">
        <w:rPr>
          <w:rFonts w:hint="eastAsia"/>
        </w:rPr>
        <w:t>,</w:t>
      </w:r>
      <w:r w:rsidR="009B3465" w:rsidRPr="001C18F2">
        <w:t xml:space="preserve"> </w:t>
      </w:r>
      <w:r w:rsidR="0012473E">
        <w:rPr>
          <w:rFonts w:hint="eastAsia"/>
        </w:rPr>
        <w:t>media,</w:t>
      </w:r>
      <w:r w:rsidR="0012473E" w:rsidRPr="001C18F2">
        <w:t xml:space="preserve"> </w:t>
      </w:r>
      <w:r w:rsidR="0012473E" w:rsidRPr="00813A28">
        <w:t>different worldviews and social ideology</w:t>
      </w:r>
      <w:r w:rsidR="0012473E">
        <w:rPr>
          <w:rFonts w:hint="eastAsia"/>
        </w:rPr>
        <w:t xml:space="preserve"> (</w:t>
      </w:r>
      <w:r w:rsidR="0012473E" w:rsidRPr="00813A28">
        <w:t>Sjölander</w:t>
      </w:r>
      <w:r w:rsidR="0012473E">
        <w:t>-</w:t>
      </w:r>
      <w:r w:rsidR="0012473E" w:rsidRPr="00813A28">
        <w:t>Lindqvist</w:t>
      </w:r>
      <w:r w:rsidR="0012473E">
        <w:rPr>
          <w:rFonts w:hint="eastAsia"/>
        </w:rPr>
        <w:t>,</w:t>
      </w:r>
      <w:r w:rsidR="0012473E" w:rsidRPr="00813A28">
        <w:t xml:space="preserve"> </w:t>
      </w:r>
      <w:r w:rsidR="0012473E">
        <w:t>2008</w:t>
      </w:r>
      <w:r w:rsidR="0012473E">
        <w:rPr>
          <w:rFonts w:hint="eastAsia"/>
        </w:rPr>
        <w:t>),</w:t>
      </w:r>
      <w:r w:rsidR="0012473E" w:rsidRPr="001C18F2">
        <w:t xml:space="preserve"> </w:t>
      </w:r>
      <w:del w:id="92" w:author="Elena Rovenskaya" w:date="2017-02-11T20:35:00Z">
        <w:r w:rsidRPr="001C18F2" w:rsidDel="00C82D34">
          <w:delText>etc</w:delText>
        </w:r>
        <w:r w:rsidR="000A2ED2" w:rsidDel="00C82D34">
          <w:rPr>
            <w:rFonts w:hint="eastAsia"/>
          </w:rPr>
          <w:delText>.</w:delText>
        </w:r>
      </w:del>
      <w:ins w:id="93" w:author="Elena Rovenskaya" w:date="2017-02-11T20:35:00Z">
        <w:r w:rsidR="00C82D34">
          <w:t>and other</w:t>
        </w:r>
      </w:ins>
      <w:r w:rsidRPr="001C18F2">
        <w:t xml:space="preserve"> </w:t>
      </w:r>
      <w:r w:rsidR="000A2ED2" w:rsidRPr="000A2ED2">
        <w:t>(Dressel et al., 2015; Ericsson et al., 2004; Johansson and Karlsson, 2011 )</w:t>
      </w:r>
      <w:r w:rsidRPr="001C18F2">
        <w:t xml:space="preserve">. </w:t>
      </w:r>
      <w:commentRangeEnd w:id="84"/>
      <w:r w:rsidR="003D16B8">
        <w:rPr>
          <w:rStyle w:val="CommentReference"/>
        </w:rPr>
        <w:commentReference w:id="84"/>
      </w:r>
    </w:p>
    <w:p w14:paraId="6311C16F" w14:textId="6D445601" w:rsidR="00AB371C" w:rsidRDefault="000A3F12" w:rsidP="009B1979">
      <w:r w:rsidRPr="000A3F12">
        <w:t xml:space="preserve">In general, urban residents </w:t>
      </w:r>
      <w:ins w:id="94" w:author="Elena Rovenskaya" w:date="2017-02-11T20:37:00Z">
        <w:r w:rsidR="0095566D">
          <w:t xml:space="preserve">appear to be </w:t>
        </w:r>
      </w:ins>
      <w:del w:id="95" w:author="Elena Rovenskaya" w:date="2017-02-11T20:37:00Z">
        <w:r w:rsidRPr="000A3F12" w:rsidDel="0095566D">
          <w:delText xml:space="preserve">are </w:delText>
        </w:r>
      </w:del>
      <w:r w:rsidRPr="000A3F12">
        <w:t>more positive towards wolves</w:t>
      </w:r>
      <w:ins w:id="96" w:author="Elena Rovenskaya" w:date="2017-02-11T20:37:00Z">
        <w:r w:rsidR="0095566D">
          <w:t>,</w:t>
        </w:r>
      </w:ins>
      <w:r w:rsidRPr="000A3F12">
        <w:t xml:space="preserve"> while people in rural areas, in particular</w:t>
      </w:r>
      <w:ins w:id="97" w:author="Elena Rovenskaya" w:date="2017-02-11T20:39:00Z">
        <w:r w:rsidR="000E7A58">
          <w:t xml:space="preserve">, in areas inhabited by </w:t>
        </w:r>
      </w:ins>
      <w:del w:id="98" w:author="Elena Rovenskaya" w:date="2017-02-11T20:39:00Z">
        <w:r w:rsidRPr="000A3F12" w:rsidDel="000E7A58">
          <w:delText xml:space="preserve"> where </w:delText>
        </w:r>
      </w:del>
      <w:r w:rsidRPr="000A3F12">
        <w:t>wolves</w:t>
      </w:r>
      <w:del w:id="99" w:author="Elena Rovenskaya" w:date="2017-02-11T20:39:00Z">
        <w:r w:rsidRPr="000A3F12" w:rsidDel="000E7A58">
          <w:delText xml:space="preserve"> exist</w:delText>
        </w:r>
      </w:del>
      <w:r w:rsidRPr="000A3F12">
        <w:t xml:space="preserve">, are more negative </w:t>
      </w:r>
      <w:r w:rsidR="000A2ED2" w:rsidRPr="000A2ED2">
        <w:t>(Christopher et al., 2002; Ericsson &amp; Heberlein, 2002; Ericsson, 2004)</w:t>
      </w:r>
      <w:r w:rsidRPr="000A3F12">
        <w:t>.</w:t>
      </w:r>
      <w:del w:id="100" w:author="Elena Rovenskaya" w:date="2017-02-11T20:40:00Z">
        <w:r w:rsidRPr="000A3F12" w:rsidDel="00431630">
          <w:delText xml:space="preserve"> </w:delText>
        </w:r>
      </w:del>
      <w:r>
        <w:rPr>
          <w:rFonts w:hint="eastAsia"/>
        </w:rPr>
        <w:t xml:space="preserve"> </w:t>
      </w:r>
      <w:commentRangeStart w:id="101"/>
      <w:r>
        <w:rPr>
          <w:rFonts w:hint="eastAsia"/>
        </w:rPr>
        <w:t>Environmentalists</w:t>
      </w:r>
      <w:commentRangeEnd w:id="101"/>
      <w:r w:rsidR="00431630">
        <w:rPr>
          <w:rStyle w:val="CommentReference"/>
        </w:rPr>
        <w:commentReference w:id="101"/>
      </w:r>
      <w:r>
        <w:rPr>
          <w:rFonts w:hint="eastAsia"/>
        </w:rPr>
        <w:t xml:space="preserve"> hold strong positive attitudes towards wolves</w:t>
      </w:r>
      <w:r w:rsidR="00767C04">
        <w:t>, while</w:t>
      </w:r>
      <w:r w:rsidR="009F14C5">
        <w:rPr>
          <w:rFonts w:hint="eastAsia"/>
        </w:rPr>
        <w:t xml:space="preserve"> </w:t>
      </w:r>
      <w:commentRangeStart w:id="102"/>
      <w:r w:rsidR="00767C04">
        <w:t>f</w:t>
      </w:r>
      <w:r w:rsidR="00BC0115">
        <w:rPr>
          <w:rFonts w:hint="eastAsia"/>
        </w:rPr>
        <w:t>armers and hunters</w:t>
      </w:r>
      <w:commentRangeEnd w:id="102"/>
      <w:r w:rsidR="00810EF2">
        <w:rPr>
          <w:rStyle w:val="CommentReference"/>
        </w:rPr>
        <w:commentReference w:id="102"/>
      </w:r>
      <w:r w:rsidR="00BC0115">
        <w:rPr>
          <w:rFonts w:hint="eastAsia"/>
        </w:rPr>
        <w:t xml:space="preserve"> </w:t>
      </w:r>
      <w:r w:rsidR="00BC0115">
        <w:t>are</w:t>
      </w:r>
      <w:r w:rsidR="00767C04">
        <w:t>, typically,</w:t>
      </w:r>
      <w:r w:rsidR="00BC0115">
        <w:rPr>
          <w:rFonts w:hint="eastAsia"/>
        </w:rPr>
        <w:t xml:space="preserve"> more negative toward wolves than the general public </w:t>
      </w:r>
      <w:r w:rsidR="000A2ED2" w:rsidRPr="000A2ED2">
        <w:t>(Dressel et al., 2015; Røskaft et al. 2007)</w:t>
      </w:r>
      <w:r w:rsidR="00BC0115">
        <w:rPr>
          <w:rFonts w:hint="eastAsia"/>
        </w:rPr>
        <w:t>.</w:t>
      </w:r>
      <w:r w:rsidR="00767C04">
        <w:t xml:space="preserve"> </w:t>
      </w:r>
      <w:r w:rsidRPr="000A3F12">
        <w:t xml:space="preserve">Hunters </w:t>
      </w:r>
      <w:r w:rsidR="00767C04">
        <w:t xml:space="preserve">often </w:t>
      </w:r>
      <w:r w:rsidR="00536140">
        <w:rPr>
          <w:rFonts w:hint="eastAsia"/>
        </w:rPr>
        <w:t xml:space="preserve">hold strong negative attitudes towards </w:t>
      </w:r>
      <w:r w:rsidRPr="000A3F12">
        <w:t>wol</w:t>
      </w:r>
      <w:r w:rsidR="00536140">
        <w:rPr>
          <w:rFonts w:hint="eastAsia"/>
        </w:rPr>
        <w:t xml:space="preserve">ves </w:t>
      </w:r>
      <w:r w:rsidRPr="000A3F12">
        <w:t>because wolves compete with hunters for prey, reducing the amount of game animals</w:t>
      </w:r>
      <w:ins w:id="103" w:author="Elena Rovenskaya" w:date="2017-02-11T20:44:00Z">
        <w:r w:rsidR="006D0E3B">
          <w:t>. Also, wolfs</w:t>
        </w:r>
      </w:ins>
      <w:del w:id="104" w:author="Elena Rovenskaya" w:date="2017-02-11T20:44:00Z">
        <w:r w:rsidRPr="000A3F12" w:rsidDel="006D0E3B">
          <w:delText>,</w:delText>
        </w:r>
      </w:del>
      <w:r w:rsidRPr="000A3F12">
        <w:t xml:space="preserve"> </w:t>
      </w:r>
      <w:ins w:id="105" w:author="Elena Rovenskaya" w:date="2017-02-11T20:44:00Z">
        <w:r w:rsidR="006D0E3B">
          <w:t xml:space="preserve">can </w:t>
        </w:r>
      </w:ins>
      <w:del w:id="106" w:author="Elena Rovenskaya" w:date="2017-02-11T20:44:00Z">
        <w:r w:rsidRPr="000A3F12" w:rsidDel="006D0E3B">
          <w:delText xml:space="preserve">and </w:delText>
        </w:r>
      </w:del>
      <w:r w:rsidRPr="000A3F12">
        <w:t xml:space="preserve">kill hunting dogs, which often are seen as family members (Rogers, 2014). </w:t>
      </w:r>
      <w:r w:rsidR="00383A06">
        <w:rPr>
          <w:rFonts w:hint="eastAsia"/>
        </w:rPr>
        <w:t>Hunters also claim that their hunting culture is at risk</w:t>
      </w:r>
      <w:r w:rsidR="004102C1">
        <w:t xml:space="preserve">, partly </w:t>
      </w:r>
      <w:ins w:id="107" w:author="Elena Rovenskaya" w:date="2017-02-11T20:45:00Z">
        <w:r w:rsidR="006D0E3B">
          <w:t xml:space="preserve">because of </w:t>
        </w:r>
      </w:ins>
      <w:del w:id="108" w:author="Elena Rovenskaya" w:date="2017-02-11T20:45:00Z">
        <w:r w:rsidR="004102C1" w:rsidDel="006D0E3B">
          <w:delText xml:space="preserve">as a result of </w:delText>
        </w:r>
      </w:del>
      <w:r w:rsidR="004102C1">
        <w:t>wolves</w:t>
      </w:r>
      <w:r w:rsidR="00383A06">
        <w:rPr>
          <w:rFonts w:hint="eastAsia"/>
        </w:rPr>
        <w:t xml:space="preserve">. </w:t>
      </w:r>
      <w:r w:rsidR="004B343B">
        <w:t>Farmers</w:t>
      </w:r>
      <w:r w:rsidR="004B343B">
        <w:rPr>
          <w:rFonts w:hint="eastAsia"/>
        </w:rPr>
        <w:t xml:space="preserve"> </w:t>
      </w:r>
      <w:r w:rsidR="004B343B">
        <w:t xml:space="preserve">are </w:t>
      </w:r>
      <w:r w:rsidR="004B343B">
        <w:rPr>
          <w:rFonts w:hint="eastAsia"/>
        </w:rPr>
        <w:t>generally negative</w:t>
      </w:r>
      <w:r w:rsidR="004B343B">
        <w:t xml:space="preserve"> </w:t>
      </w:r>
      <w:r w:rsidR="00536140">
        <w:rPr>
          <w:rFonts w:hint="eastAsia"/>
        </w:rPr>
        <w:t xml:space="preserve">towards wolves </w:t>
      </w:r>
      <w:r w:rsidR="004B343B">
        <w:t xml:space="preserve">because wolves </w:t>
      </w:r>
      <w:del w:id="109" w:author="Elena Rovenskaya" w:date="2017-02-11T20:45:00Z">
        <w:r w:rsidR="004B343B" w:rsidDel="00607299">
          <w:delText xml:space="preserve">may </w:delText>
        </w:r>
      </w:del>
      <w:r w:rsidR="004B343B">
        <w:t>damage their livestock</w:t>
      </w:r>
      <w:r w:rsidR="00536140">
        <w:rPr>
          <w:rFonts w:hint="eastAsia"/>
        </w:rPr>
        <w:t xml:space="preserve">, </w:t>
      </w:r>
      <w:ins w:id="110" w:author="Elena Rovenskaya" w:date="2017-02-11T20:45:00Z">
        <w:r w:rsidR="00607299">
          <w:t xml:space="preserve">also </w:t>
        </w:r>
      </w:ins>
      <w:r w:rsidR="00536140">
        <w:rPr>
          <w:rFonts w:hint="eastAsia"/>
        </w:rPr>
        <w:t xml:space="preserve">leaving a strong negative impact on </w:t>
      </w:r>
      <w:commentRangeStart w:id="111"/>
      <w:r w:rsidR="00536140">
        <w:rPr>
          <w:rFonts w:hint="eastAsia"/>
        </w:rPr>
        <w:t xml:space="preserve">the welfare of the </w:t>
      </w:r>
      <w:r w:rsidR="00536140">
        <w:t>prey</w:t>
      </w:r>
      <w:r w:rsidR="00536140">
        <w:rPr>
          <w:rFonts w:hint="eastAsia"/>
        </w:rPr>
        <w:t xml:space="preserve"> </w:t>
      </w:r>
      <w:commentRangeEnd w:id="111"/>
      <w:r w:rsidR="00607299">
        <w:rPr>
          <w:rStyle w:val="CommentReference"/>
        </w:rPr>
        <w:commentReference w:id="111"/>
      </w:r>
      <w:r w:rsidR="000A2ED2" w:rsidRPr="000A2ED2">
        <w:t>(Creel &amp; Christianson, 2007; Muhly et al., 2010)</w:t>
      </w:r>
      <w:r w:rsidR="00536140">
        <w:rPr>
          <w:rFonts w:hint="eastAsia"/>
        </w:rPr>
        <w:t>.</w:t>
      </w:r>
      <w:r w:rsidR="004B343B">
        <w:t xml:space="preserve"> </w:t>
      </w:r>
      <w:ins w:id="112" w:author="Elena Rovenskaya" w:date="2017-02-11T20:46:00Z">
        <w:r w:rsidR="003260E4">
          <w:t xml:space="preserve">Since </w:t>
        </w:r>
        <w:commentRangeStart w:id="113"/>
        <w:r w:rsidR="003260E4">
          <w:t xml:space="preserve">XXXX </w:t>
        </w:r>
        <w:commentRangeEnd w:id="113"/>
        <w:r w:rsidR="003260E4">
          <w:rPr>
            <w:rStyle w:val="CommentReference"/>
          </w:rPr>
          <w:commentReference w:id="113"/>
        </w:r>
        <w:r w:rsidR="003260E4">
          <w:t xml:space="preserve">Swedish </w:t>
        </w:r>
      </w:ins>
      <w:del w:id="115" w:author="Elena Rovenskaya" w:date="2017-02-11T20:46:00Z">
        <w:r w:rsidR="004B343B" w:rsidDel="003260E4">
          <w:delText xml:space="preserve">However, </w:delText>
        </w:r>
      </w:del>
      <w:r w:rsidR="00536140">
        <w:rPr>
          <w:rFonts w:hint="eastAsia"/>
        </w:rPr>
        <w:t xml:space="preserve">farmers receive compensation from the government for their economic losses </w:t>
      </w:r>
      <w:ins w:id="116" w:author="Elena Rovenskaya" w:date="2017-02-11T20:46:00Z">
        <w:r w:rsidR="000D1854">
          <w:t xml:space="preserve">caused by </w:t>
        </w:r>
      </w:ins>
      <w:del w:id="117" w:author="Elena Rovenskaya" w:date="2017-02-11T20:46:00Z">
        <w:r w:rsidR="00536140" w:rsidDel="000D1854">
          <w:rPr>
            <w:rFonts w:hint="eastAsia"/>
          </w:rPr>
          <w:delText xml:space="preserve">due to </w:delText>
        </w:r>
      </w:del>
      <w:r w:rsidR="00536140">
        <w:rPr>
          <w:rFonts w:hint="eastAsia"/>
        </w:rPr>
        <w:t>wol</w:t>
      </w:r>
      <w:ins w:id="118" w:author="Elena Rovenskaya" w:date="2017-02-11T20:46:00Z">
        <w:r w:rsidR="000D1854">
          <w:t>ves</w:t>
        </w:r>
      </w:ins>
      <w:del w:id="119" w:author="Elena Rovenskaya" w:date="2017-02-11T20:46:00Z">
        <w:r w:rsidR="00536140" w:rsidDel="000D1854">
          <w:rPr>
            <w:rFonts w:hint="eastAsia"/>
          </w:rPr>
          <w:delText>f activities</w:delText>
        </w:r>
      </w:del>
      <w:r w:rsidR="004B343B">
        <w:t>.</w:t>
      </w:r>
      <w:r w:rsidR="00DD585C">
        <w:rPr>
          <w:rFonts w:hint="eastAsia"/>
        </w:rPr>
        <w:t xml:space="preserve"> </w:t>
      </w:r>
      <w:r w:rsidR="004B343B">
        <w:t>Many</w:t>
      </w:r>
      <w:r w:rsidRPr="000A3F12">
        <w:t xml:space="preserve"> reindeer herders (Samis)</w:t>
      </w:r>
      <w:r w:rsidR="004B343B">
        <w:t xml:space="preserve"> in the north of Sweden rely on herding reindeer to maintain their lifestyle and to preserve their herding culture. Wolves attack reindeer and scatter them to a large area, causing big trouble</w:t>
      </w:r>
      <w:ins w:id="120" w:author="Elena Rovenskaya" w:date="2017-02-11T20:47:00Z">
        <w:r w:rsidR="00284916">
          <w:t>s</w:t>
        </w:r>
      </w:ins>
      <w:r w:rsidR="004B343B">
        <w:t xml:space="preserve"> to the reindeer herders</w:t>
      </w:r>
      <w:r w:rsidR="004B343B">
        <w:rPr>
          <w:rFonts w:hint="eastAsia"/>
        </w:rPr>
        <w:t xml:space="preserve"> (</w:t>
      </w:r>
      <w:r w:rsidR="004B343B" w:rsidRPr="00541900">
        <w:t>Rogers, 2014</w:t>
      </w:r>
      <w:r w:rsidR="004B343B">
        <w:rPr>
          <w:rFonts w:hint="eastAsia"/>
        </w:rPr>
        <w:t>)</w:t>
      </w:r>
      <w:ins w:id="121" w:author="Elena Rovenskaya" w:date="2017-02-11T20:47:00Z">
        <w:r w:rsidR="00284916">
          <w:t xml:space="preserve">, </w:t>
        </w:r>
      </w:ins>
      <w:del w:id="122" w:author="Elena Rovenskaya" w:date="2017-02-11T20:47:00Z">
        <w:r w:rsidR="004B343B" w:rsidDel="00284916">
          <w:delText xml:space="preserve">, </w:delText>
        </w:r>
      </w:del>
      <w:r w:rsidR="004B343B">
        <w:t xml:space="preserve">who </w:t>
      </w:r>
      <w:ins w:id="123" w:author="Elena Rovenskaya" w:date="2017-02-11T20:47:00Z">
        <w:r w:rsidR="00284916">
          <w:t xml:space="preserve">because of that </w:t>
        </w:r>
      </w:ins>
      <w:r w:rsidR="00383A06">
        <w:rPr>
          <w:rFonts w:hint="eastAsia"/>
        </w:rPr>
        <w:t>also claim that their Sami culture is threatened</w:t>
      </w:r>
      <w:r w:rsidR="004B343B">
        <w:t xml:space="preserve">. </w:t>
      </w:r>
      <w:r w:rsidR="004B343B">
        <w:rPr>
          <w:rFonts w:hint="eastAsia"/>
        </w:rPr>
        <w:t xml:space="preserve"> </w:t>
      </w:r>
    </w:p>
    <w:p w14:paraId="3E71461A" w14:textId="77777777" w:rsidR="00FF44F9" w:rsidRDefault="007C17DD" w:rsidP="002C128D">
      <w:pPr>
        <w:rPr>
          <w:ins w:id="124" w:author="Elena Rovenskaya" w:date="2017-02-11T20:52:00Z"/>
        </w:rPr>
      </w:pPr>
      <w:ins w:id="125" w:author="Elena Rovenskaya" w:date="2017-02-11T20:48:00Z">
        <w:r>
          <w:t xml:space="preserve">Change in </w:t>
        </w:r>
      </w:ins>
      <w:ins w:id="126" w:author="Elena Rovenskaya" w:date="2017-02-11T20:49:00Z">
        <w:r>
          <w:t xml:space="preserve">people’s </w:t>
        </w:r>
      </w:ins>
      <w:del w:id="127" w:author="Elena Rovenskaya" w:date="2017-02-11T20:48:00Z">
        <w:r w:rsidR="00613F6C" w:rsidDel="007C17DD">
          <w:rPr>
            <w:rFonts w:hint="eastAsia"/>
          </w:rPr>
          <w:delText>A</w:delText>
        </w:r>
        <w:r w:rsidR="00FC2A14" w:rsidDel="007C17DD">
          <w:rPr>
            <w:rFonts w:hint="eastAsia"/>
          </w:rPr>
          <w:delText xml:space="preserve">ttitude </w:delText>
        </w:r>
      </w:del>
      <w:ins w:id="128" w:author="Elena Rovenskaya" w:date="2017-02-11T20:48:00Z">
        <w:r>
          <w:t>a</w:t>
        </w:r>
        <w:r>
          <w:rPr>
            <w:rFonts w:hint="eastAsia"/>
          </w:rPr>
          <w:t>ttitude</w:t>
        </w:r>
        <w:r>
          <w:t>s</w:t>
        </w:r>
        <w:r>
          <w:rPr>
            <w:rFonts w:hint="eastAsia"/>
          </w:rPr>
          <w:t xml:space="preserve"> </w:t>
        </w:r>
      </w:ins>
      <w:del w:id="129" w:author="Elena Rovenskaya" w:date="2017-02-11T20:48:00Z">
        <w:r w:rsidR="00FC2A14" w:rsidDel="007C17DD">
          <w:rPr>
            <w:rFonts w:hint="eastAsia"/>
          </w:rPr>
          <w:delText xml:space="preserve">changes </w:delText>
        </w:r>
      </w:del>
      <w:r w:rsidR="00FC2A14">
        <w:t>towards</w:t>
      </w:r>
      <w:del w:id="130" w:author="Elena Rovenskaya" w:date="2017-02-11T20:48:00Z">
        <w:r w:rsidR="00FC2A14" w:rsidDel="007C17DD">
          <w:rPr>
            <w:rFonts w:hint="eastAsia"/>
          </w:rPr>
          <w:delText xml:space="preserve"> </w:delText>
        </w:r>
        <w:r w:rsidR="00DD5AC2" w:rsidDel="007C17DD">
          <w:delText>the</w:delText>
        </w:r>
      </w:del>
      <w:r w:rsidR="00DD5AC2">
        <w:t xml:space="preserve"> </w:t>
      </w:r>
      <w:r w:rsidR="00FC2A14">
        <w:rPr>
          <w:rFonts w:hint="eastAsia"/>
        </w:rPr>
        <w:t>wol</w:t>
      </w:r>
      <w:ins w:id="131" w:author="Elena Rovenskaya" w:date="2017-02-11T20:48:00Z">
        <w:r>
          <w:t>ves</w:t>
        </w:r>
      </w:ins>
      <w:del w:id="132" w:author="Elena Rovenskaya" w:date="2017-02-11T20:48:00Z">
        <w:r w:rsidR="00FC2A14" w:rsidDel="007C17DD">
          <w:rPr>
            <w:rFonts w:hint="eastAsia"/>
          </w:rPr>
          <w:delText>f</w:delText>
        </w:r>
      </w:del>
      <w:r w:rsidR="00FC2A14">
        <w:rPr>
          <w:rFonts w:hint="eastAsia"/>
        </w:rPr>
        <w:t xml:space="preserve"> </w:t>
      </w:r>
      <w:del w:id="133" w:author="Elena Rovenskaya" w:date="2017-02-11T20:48:00Z">
        <w:r w:rsidR="00FC2A14" w:rsidDel="007C17DD">
          <w:rPr>
            <w:rFonts w:hint="eastAsia"/>
          </w:rPr>
          <w:delText>population</w:delText>
        </w:r>
        <w:r w:rsidR="00963548" w:rsidDel="007C17DD">
          <w:rPr>
            <w:rFonts w:hint="eastAsia"/>
          </w:rPr>
          <w:delText xml:space="preserve"> are</w:delText>
        </w:r>
      </w:del>
      <w:ins w:id="134" w:author="Elena Rovenskaya" w:date="2017-02-11T20:48:00Z">
        <w:r>
          <w:t>can be</w:t>
        </w:r>
      </w:ins>
      <w:r w:rsidR="00963548">
        <w:rPr>
          <w:rFonts w:hint="eastAsia"/>
        </w:rPr>
        <w:t xml:space="preserve"> influenced by many factors</w:t>
      </w:r>
      <w:r w:rsidR="00401BD8">
        <w:t>,</w:t>
      </w:r>
      <w:r w:rsidR="00963548">
        <w:rPr>
          <w:rFonts w:hint="eastAsia"/>
        </w:rPr>
        <w:t xml:space="preserve"> such as </w:t>
      </w:r>
      <w:r w:rsidR="00963548" w:rsidRPr="00963548">
        <w:t xml:space="preserve">the increasing </w:t>
      </w:r>
      <w:commentRangeStart w:id="135"/>
      <w:r w:rsidR="00963548" w:rsidRPr="00963548">
        <w:t>wolf abundance</w:t>
      </w:r>
      <w:r w:rsidR="00DC7C4B" w:rsidRPr="00DC7C4B">
        <w:t xml:space="preserve"> (Dressel et al., 2015; Treves et al, 2013; Williams et al., 2002)</w:t>
      </w:r>
      <w:r w:rsidR="00963548">
        <w:rPr>
          <w:rFonts w:hint="eastAsia"/>
        </w:rPr>
        <w:t>,</w:t>
      </w:r>
      <w:r w:rsidR="00FC2A14">
        <w:rPr>
          <w:rFonts w:hint="eastAsia"/>
        </w:rPr>
        <w:t xml:space="preserve"> </w:t>
      </w:r>
      <w:del w:id="136" w:author="Elena Rovenskaya" w:date="2017-02-11T20:49:00Z">
        <w:r w:rsidR="003C1237" w:rsidRPr="003C1237" w:rsidDel="00932EC6">
          <w:delText xml:space="preserve">increasing </w:delText>
        </w:r>
      </w:del>
      <w:ins w:id="137" w:author="Elena Rovenskaya" w:date="2017-02-11T20:49:00Z">
        <w:r w:rsidR="00932EC6">
          <w:t>better</w:t>
        </w:r>
        <w:r w:rsidR="00932EC6" w:rsidRPr="003C1237">
          <w:t xml:space="preserve"> </w:t>
        </w:r>
      </w:ins>
      <w:r w:rsidR="005B6ADF" w:rsidRPr="005B6ADF">
        <w:t xml:space="preserve">training </w:t>
      </w:r>
      <w:r w:rsidR="005B6ADF">
        <w:rPr>
          <w:rFonts w:hint="eastAsia"/>
        </w:rPr>
        <w:t xml:space="preserve">and </w:t>
      </w:r>
      <w:r w:rsidR="003C1237" w:rsidRPr="003C1237">
        <w:t>education</w:t>
      </w:r>
      <w:r w:rsidR="00DC7C4B" w:rsidRPr="00DC7C4B">
        <w:t xml:space="preserve"> (Heberlein &amp; Ericsson, 2005; Stohr &amp; Coimbra, 2013; Williams et al. 2002)</w:t>
      </w:r>
      <w:r w:rsidR="003C1237">
        <w:rPr>
          <w:rFonts w:hint="eastAsia"/>
        </w:rPr>
        <w:t xml:space="preserve">, </w:t>
      </w:r>
      <w:r w:rsidR="00963548" w:rsidRPr="00963548">
        <w:t>protection campaign</w:t>
      </w:r>
      <w:ins w:id="138" w:author="Elena Rovenskaya" w:date="2017-02-11T20:49:00Z">
        <w:r w:rsidR="00932EC6">
          <w:t>s</w:t>
        </w:r>
      </w:ins>
      <w:r w:rsidR="00963548">
        <w:rPr>
          <w:rFonts w:hint="eastAsia"/>
        </w:rPr>
        <w:t xml:space="preserve"> (</w:t>
      </w:r>
      <w:r w:rsidR="00963548" w:rsidRPr="00963548">
        <w:t>Majić and Bath</w:t>
      </w:r>
      <w:r w:rsidR="00963548">
        <w:rPr>
          <w:rFonts w:hint="eastAsia"/>
        </w:rPr>
        <w:t>,</w:t>
      </w:r>
      <w:r w:rsidR="00963548" w:rsidRPr="00963548">
        <w:t xml:space="preserve"> 2010</w:t>
      </w:r>
      <w:r w:rsidR="00963548">
        <w:rPr>
          <w:rFonts w:hint="eastAsia"/>
        </w:rPr>
        <w:t>),</w:t>
      </w:r>
      <w:r w:rsidR="005B6ADF" w:rsidRPr="005B6ADF">
        <w:t xml:space="preserve"> </w:t>
      </w:r>
      <w:ins w:id="139" w:author="Elena Rovenskaya" w:date="2017-02-11T20:49:00Z">
        <w:r w:rsidR="00932EC6">
          <w:t>i</w:t>
        </w:r>
      </w:ins>
      <w:del w:id="140" w:author="Elena Rovenskaya" w:date="2017-02-11T20:49:00Z">
        <w:r w:rsidR="005B6ADF" w:rsidRPr="005B6ADF" w:rsidDel="00932EC6">
          <w:delText>I</w:delText>
        </w:r>
      </w:del>
      <w:r w:rsidR="005B6ADF" w:rsidRPr="005B6ADF">
        <w:t>nformation programs</w:t>
      </w:r>
      <w:r w:rsidR="005B6ADF">
        <w:rPr>
          <w:rFonts w:hint="eastAsia"/>
        </w:rPr>
        <w:t xml:space="preserve"> </w:t>
      </w:r>
      <w:r w:rsidR="00DC7C4B" w:rsidRPr="00DC7C4B">
        <w:t>(Frank et al., 2015; Nyhus et al. 2003; Røskaft et al. 2003; Treves and Karanth 2003)</w:t>
      </w:r>
      <w:r w:rsidR="005B6ADF">
        <w:rPr>
          <w:rFonts w:hint="eastAsia"/>
        </w:rPr>
        <w:t>,</w:t>
      </w:r>
      <w:r w:rsidR="00963548">
        <w:rPr>
          <w:rFonts w:hint="eastAsia"/>
        </w:rPr>
        <w:t xml:space="preserve"> </w:t>
      </w:r>
      <w:commentRangeStart w:id="141"/>
      <w:r w:rsidR="00963548" w:rsidRPr="00963548">
        <w:t>social division</w:t>
      </w:r>
      <w:r w:rsidR="00963548" w:rsidRPr="00963548">
        <w:rPr>
          <w:rFonts w:hint="eastAsia"/>
        </w:rPr>
        <w:t xml:space="preserve"> </w:t>
      </w:r>
      <w:r w:rsidR="00963548">
        <w:rPr>
          <w:rFonts w:hint="eastAsia"/>
        </w:rPr>
        <w:t xml:space="preserve">on </w:t>
      </w:r>
      <w:r w:rsidR="00963548">
        <w:t>different</w:t>
      </w:r>
      <w:r w:rsidR="00963548">
        <w:rPr>
          <w:rFonts w:hint="eastAsia"/>
        </w:rPr>
        <w:t xml:space="preserve"> attitudes </w:t>
      </w:r>
      <w:commentRangeEnd w:id="141"/>
      <w:r w:rsidR="00932EC6">
        <w:rPr>
          <w:rStyle w:val="CommentReference"/>
        </w:rPr>
        <w:commentReference w:id="141"/>
      </w:r>
      <w:r w:rsidR="00963548">
        <w:rPr>
          <w:rFonts w:hint="eastAsia"/>
        </w:rPr>
        <w:t>(</w:t>
      </w:r>
      <w:r w:rsidR="00963548" w:rsidRPr="00963548">
        <w:t>Eriksson et al</w:t>
      </w:r>
      <w:r w:rsidR="00963548">
        <w:rPr>
          <w:rFonts w:hint="eastAsia"/>
        </w:rPr>
        <w:t xml:space="preserve">, </w:t>
      </w:r>
      <w:r w:rsidR="00963548" w:rsidRPr="00963548">
        <w:t>2015</w:t>
      </w:r>
      <w:r w:rsidR="00963548">
        <w:rPr>
          <w:rFonts w:hint="eastAsia"/>
        </w:rPr>
        <w:t>)</w:t>
      </w:r>
      <w:r w:rsidR="003C1237">
        <w:rPr>
          <w:rFonts w:hint="eastAsia"/>
        </w:rPr>
        <w:t>,</w:t>
      </w:r>
      <w:r w:rsidR="005B6ADF" w:rsidRPr="005B6ADF">
        <w:rPr>
          <w:rFonts w:hint="eastAsia"/>
        </w:rPr>
        <w:t xml:space="preserve"> </w:t>
      </w:r>
      <w:ins w:id="142" w:author="Elena Rovenskaya" w:date="2017-02-11T20:49:00Z">
        <w:r w:rsidR="002779A4">
          <w:t>d</w:t>
        </w:r>
      </w:ins>
      <w:del w:id="143" w:author="Elena Rovenskaya" w:date="2017-02-11T20:49:00Z">
        <w:r w:rsidR="005B6ADF" w:rsidDel="002779A4">
          <w:rPr>
            <w:rFonts w:hint="eastAsia"/>
          </w:rPr>
          <w:delText>D</w:delText>
        </w:r>
      </w:del>
      <w:r w:rsidR="005B6ADF">
        <w:rPr>
          <w:rFonts w:hint="eastAsia"/>
        </w:rPr>
        <w:t xml:space="preserve">ialogues and communication </w:t>
      </w:r>
      <w:r w:rsidR="005B6ADF">
        <w:fldChar w:fldCharType="begin"/>
      </w:r>
      <w:r w:rsidR="005B6ADF">
        <w:instrText xml:space="preserve"> ADDIN ZOTERO_ITEM CSL_CITATION {"citationID":"2n0n94m1g9","properties":{"formattedCitation":"(Hallgren &amp; Westberg, 2015; von Essen &amp; Allen, 2015)","plainCitation":"(Hallgren &amp; Westberg, 2015; von Essen &amp; Allen, 2015)"},"citationItems":[{"id":152,"uris":["http://zotero.org/users/local/zmphHqTm/items/NBZCRXEH"],"uri":["http://zotero.org/users/local/zmphHqTm/items/NBZCRXEH"],"itemData":{"id":152,"type":"article-journal","title":"Adaptive management? Observations of knowledge coordination in the communication practice of Swedish game management","container-title":"Wildlife Biology","page":"165-174","volume":"21","issue":"3","source":"CrossRef","DOI":"10.2981/wlb.00005","ISSN":"0909-6396, 1903-220X","shortTitle":"Adaptive management?","language":"en","author":[{"family":"Hallgren","given":"Lars"},{"family":"Westberg","given":"Lotten"}],"issued":{"date-parts":[["2015",5]]}}},{"id":160,"uris":["http://zotero.org/users/local/zmphHqTm/items/UG3VD9GA"],"uri":["http://zotero.org/users/local/zmphHqTm/items/UG3VD9GA"],"itemData":{"id":160,"type":"article-journal","title":"Reconsidering Illegal Hunting as a Crime of Dissent: Implication for Justice and Deliberative Uptake","container-title":"Criminal Law and Philosophy","source":"CrossRef","URL":"http://link.springer.com/10.1007/s11572-014-9364-8","DOI":"10.1007/s11572-014-9364-8","ISSN":"1871-9791, 1871-9805","shortTitle":"Reconsidering Illegal Hunting as a Crime of Dissent","language":"en","author":[{"family":"Essen","given":"Erica","non-dropping-particle":"von"},{"family":"Allen","given":"Michael P."}],"issued":{"date-parts":[["2015",1,7]]},"accessed":{"date-parts":[["2016",11,28]]}}}],"schema":"https://github.com/citation-style-language/schema/raw/master/csl-citation.json"} </w:instrText>
      </w:r>
      <w:r w:rsidR="005B6ADF">
        <w:fldChar w:fldCharType="separate"/>
      </w:r>
      <w:r w:rsidR="005B6ADF" w:rsidRPr="00747359">
        <w:rPr>
          <w:rFonts w:ascii="Calibri" w:hAnsi="Calibri" w:cs="Calibri"/>
        </w:rPr>
        <w:t>(Hallgren &amp; Westberg, 2015; von Essen &amp; Allen, 2015)</w:t>
      </w:r>
      <w:r w:rsidR="005B6ADF">
        <w:fldChar w:fldCharType="end"/>
      </w:r>
      <w:r w:rsidR="005B6ADF">
        <w:rPr>
          <w:rFonts w:hint="eastAsia"/>
        </w:rPr>
        <w:t xml:space="preserve">, </w:t>
      </w:r>
      <w:r w:rsidR="003C1237" w:rsidRPr="003C1237">
        <w:t xml:space="preserve">increasing number of attacked animals </w:t>
      </w:r>
      <w:r w:rsidR="003C1237">
        <w:rPr>
          <w:rFonts w:hint="eastAsia"/>
        </w:rPr>
        <w:t>(</w:t>
      </w:r>
      <w:r w:rsidR="003C1237" w:rsidRPr="003C1237">
        <w:t>Rogers</w:t>
      </w:r>
      <w:r w:rsidR="003C1237">
        <w:rPr>
          <w:rFonts w:hint="eastAsia"/>
        </w:rPr>
        <w:t xml:space="preserve">, </w:t>
      </w:r>
      <w:r w:rsidR="003C1237" w:rsidRPr="003C1237">
        <w:t>2014)</w:t>
      </w:r>
      <w:r w:rsidR="003C1237">
        <w:rPr>
          <w:rFonts w:hint="eastAsia"/>
        </w:rPr>
        <w:t>,</w:t>
      </w:r>
      <w:r w:rsidR="003C1237" w:rsidRPr="003C1237">
        <w:t xml:space="preserve"> policies</w:t>
      </w:r>
      <w:r w:rsidR="003C1237">
        <w:rPr>
          <w:rFonts w:hint="eastAsia"/>
        </w:rPr>
        <w:t xml:space="preserve"> </w:t>
      </w:r>
      <w:r w:rsidR="003C1237" w:rsidRPr="003C1237">
        <w:t>(Williams et al., 2002</w:t>
      </w:r>
      <w:r w:rsidR="003C1237">
        <w:rPr>
          <w:rFonts w:hint="eastAsia"/>
        </w:rPr>
        <w:t>)</w:t>
      </w:r>
      <w:r w:rsidR="003C1237" w:rsidRPr="003C1237">
        <w:t>, media</w:t>
      </w:r>
      <w:r w:rsidR="003C1237">
        <w:rPr>
          <w:rFonts w:hint="eastAsia"/>
        </w:rPr>
        <w:t xml:space="preserve">, </w:t>
      </w:r>
      <w:r w:rsidR="00A97E20">
        <w:t>amount of</w:t>
      </w:r>
      <w:r w:rsidR="00A97E20" w:rsidRPr="003C1237">
        <w:t xml:space="preserve"> </w:t>
      </w:r>
      <w:r w:rsidR="003C1237" w:rsidRPr="003C1237">
        <w:t>encounters</w:t>
      </w:r>
      <w:r w:rsidR="003C1237">
        <w:rPr>
          <w:rFonts w:hint="eastAsia"/>
        </w:rPr>
        <w:t xml:space="preserve">, </w:t>
      </w:r>
      <w:r w:rsidR="003C1237" w:rsidRPr="003C1237">
        <w:t>societal trends</w:t>
      </w:r>
      <w:r w:rsidR="003C1237">
        <w:rPr>
          <w:rFonts w:hint="eastAsia"/>
        </w:rPr>
        <w:t xml:space="preserve"> </w:t>
      </w:r>
      <w:r w:rsidR="003C1237" w:rsidRPr="003C1237">
        <w:t>or generational value shifts (Inglehart 1995)</w:t>
      </w:r>
      <w:r w:rsidR="003C1237">
        <w:rPr>
          <w:rFonts w:hint="eastAsia"/>
        </w:rPr>
        <w:t xml:space="preserve">, </w:t>
      </w:r>
      <w:r w:rsidR="003C1237" w:rsidRPr="003C1237">
        <w:t xml:space="preserve"> urbanization</w:t>
      </w:r>
      <w:r w:rsidR="003C1237">
        <w:rPr>
          <w:rFonts w:hint="eastAsia"/>
        </w:rPr>
        <w:t xml:space="preserve">, </w:t>
      </w:r>
      <w:r w:rsidR="003C1237" w:rsidRPr="003C1237">
        <w:t>decreasing employment in agriculture</w:t>
      </w:r>
      <w:r w:rsidR="003C1237">
        <w:rPr>
          <w:rFonts w:hint="eastAsia"/>
        </w:rPr>
        <w:t xml:space="preserve">, </w:t>
      </w:r>
      <w:ins w:id="144" w:author="Elena Rovenskaya" w:date="2017-02-11T20:50:00Z">
        <w:r w:rsidR="002779A4">
          <w:t>and other</w:t>
        </w:r>
      </w:ins>
      <w:del w:id="145" w:author="Elena Rovenskaya" w:date="2017-02-11T20:50:00Z">
        <w:r w:rsidR="003C1237" w:rsidDel="002779A4">
          <w:rPr>
            <w:rFonts w:hint="eastAsia"/>
          </w:rPr>
          <w:delText>etc</w:delText>
        </w:r>
        <w:r w:rsidR="00DC7C4B" w:rsidDel="002779A4">
          <w:rPr>
            <w:rFonts w:hint="eastAsia"/>
          </w:rPr>
          <w:delText>.</w:delText>
        </w:r>
      </w:del>
      <w:r w:rsidR="003C1237" w:rsidRPr="003C1237">
        <w:t xml:space="preserve"> </w:t>
      </w:r>
      <w:r w:rsidR="00DC7C4B" w:rsidRPr="00DC7C4B">
        <w:t>(Bisi et al. 2007; Ericsson &amp; Heberlein 2003; Røskaft et al. 2007)</w:t>
      </w:r>
      <w:r w:rsidR="003C1237" w:rsidRPr="003C1237">
        <w:t>.</w:t>
      </w:r>
      <w:commentRangeEnd w:id="135"/>
      <w:r w:rsidR="002779A4">
        <w:rPr>
          <w:rStyle w:val="CommentReference"/>
        </w:rPr>
        <w:commentReference w:id="135"/>
      </w:r>
      <w:r w:rsidR="00D21220">
        <w:rPr>
          <w:rFonts w:hint="eastAsia"/>
        </w:rPr>
        <w:t xml:space="preserve"> </w:t>
      </w:r>
      <w:r w:rsidR="00BA4B0D">
        <w:rPr>
          <w:rFonts w:hint="eastAsia"/>
        </w:rPr>
        <w:t xml:space="preserve"> </w:t>
      </w:r>
      <w:commentRangeStart w:id="146"/>
      <w:r w:rsidR="00A97E20">
        <w:t>A</w:t>
      </w:r>
      <w:r w:rsidR="00BA4B0D">
        <w:rPr>
          <w:rFonts w:hint="eastAsia"/>
        </w:rPr>
        <w:t xml:space="preserve">ttitude change in </w:t>
      </w:r>
      <w:r w:rsidR="00E20EA3">
        <w:rPr>
          <w:rFonts w:hint="eastAsia"/>
        </w:rPr>
        <w:t xml:space="preserve">three </w:t>
      </w:r>
      <w:r w:rsidR="00BA4B0D">
        <w:t>dimensions</w:t>
      </w:r>
      <w:r w:rsidR="00A97E20">
        <w:t>:</w:t>
      </w:r>
      <w:r w:rsidR="00BA4B0D">
        <w:rPr>
          <w:rFonts w:hint="eastAsia"/>
        </w:rPr>
        <w:t xml:space="preserve"> </w:t>
      </w:r>
      <w:r w:rsidR="00A97E20">
        <w:t xml:space="preserve">1) </w:t>
      </w:r>
      <w:r w:rsidR="00BA4B0D">
        <w:rPr>
          <w:rFonts w:hint="eastAsia"/>
        </w:rPr>
        <w:t>according to the wolf abundance</w:t>
      </w:r>
      <w:r w:rsidR="00A97E20">
        <w:t>,</w:t>
      </w:r>
      <w:r w:rsidR="00BA4B0D">
        <w:rPr>
          <w:rFonts w:hint="eastAsia"/>
        </w:rPr>
        <w:t xml:space="preserve"> </w:t>
      </w:r>
      <w:r w:rsidR="00A97E20">
        <w:t xml:space="preserve">2) </w:t>
      </w:r>
      <w:r w:rsidR="00BA4B0D">
        <w:rPr>
          <w:rFonts w:hint="eastAsia"/>
        </w:rPr>
        <w:t>according to the interests related to the wolf activities</w:t>
      </w:r>
      <w:r w:rsidR="00E20EA3">
        <w:rPr>
          <w:rFonts w:hint="eastAsia"/>
        </w:rPr>
        <w:t>,</w:t>
      </w:r>
      <w:r w:rsidR="00BA4B0D">
        <w:rPr>
          <w:rFonts w:hint="eastAsia"/>
        </w:rPr>
        <w:t xml:space="preserve"> and </w:t>
      </w:r>
      <w:r w:rsidR="00E20EA3">
        <w:rPr>
          <w:rFonts w:hint="eastAsia"/>
        </w:rPr>
        <w:t xml:space="preserve">3) </w:t>
      </w:r>
      <w:r w:rsidR="00BA4B0D">
        <w:rPr>
          <w:rFonts w:hint="eastAsia"/>
        </w:rPr>
        <w:t xml:space="preserve">the policies that bring about the changes of </w:t>
      </w:r>
      <w:r w:rsidR="0013702F">
        <w:t>interests</w:t>
      </w:r>
      <w:commentRangeEnd w:id="146"/>
      <w:r w:rsidR="004C2C1A">
        <w:rPr>
          <w:rStyle w:val="CommentReference"/>
        </w:rPr>
        <w:commentReference w:id="146"/>
      </w:r>
      <w:r w:rsidR="00BA4B0D">
        <w:rPr>
          <w:rFonts w:hint="eastAsia"/>
        </w:rPr>
        <w:t>.</w:t>
      </w:r>
      <w:r w:rsidR="00B236BD">
        <w:t xml:space="preserve"> </w:t>
      </w:r>
    </w:p>
    <w:p w14:paraId="31C0E213" w14:textId="77777777" w:rsidR="00D0684D" w:rsidRDefault="00B236BD" w:rsidP="002C128D">
      <w:pPr>
        <w:rPr>
          <w:ins w:id="147" w:author="Elena Rovenskaya" w:date="2017-02-11T20:52:00Z"/>
        </w:rPr>
      </w:pPr>
      <w:commentRangeStart w:id="148"/>
      <w:r>
        <w:t>Recent research show</w:t>
      </w:r>
      <w:r w:rsidR="002259B6">
        <w:t>s</w:t>
      </w:r>
      <w:r>
        <w:t xml:space="preserve"> that illegal hunting </w:t>
      </w:r>
      <w:r w:rsidR="002259B6">
        <w:t>of wolves</w:t>
      </w:r>
      <w:r>
        <w:t xml:space="preserve"> is a way of showing disobedience to the conservation policy</w:t>
      </w:r>
      <w:r w:rsidR="001602C3">
        <w:t xml:space="preserve"> </w:t>
      </w:r>
      <w:r w:rsidR="00DC7C4B" w:rsidRPr="00DC7C4B">
        <w:t>(Essen, 2016; von Essen &amp; Allen, 2015)</w:t>
      </w:r>
      <w:r w:rsidR="00A97E20">
        <w:t>.</w:t>
      </w:r>
      <w:r w:rsidR="001602C3">
        <w:t xml:space="preserve"> </w:t>
      </w:r>
    </w:p>
    <w:p w14:paraId="59AB65A9" w14:textId="77777777" w:rsidR="00D0684D" w:rsidRDefault="00A97E20" w:rsidP="002C128D">
      <w:pPr>
        <w:rPr>
          <w:ins w:id="149" w:author="Elena Rovenskaya" w:date="2017-02-11T20:53:00Z"/>
        </w:rPr>
      </w:pPr>
      <w:r>
        <w:t>T</w:t>
      </w:r>
      <w:r w:rsidR="001602C3">
        <w:t>hus</w:t>
      </w:r>
      <w:r>
        <w:t>,</w:t>
      </w:r>
      <w:r w:rsidR="001602C3">
        <w:t xml:space="preserve"> a strengthened policy on illegal hunting may raise antagonistic emotion</w:t>
      </w:r>
      <w:r>
        <w:t>s</w:t>
      </w:r>
      <w:r w:rsidR="001602C3">
        <w:t xml:space="preserve"> among anti-wolf groups. </w:t>
      </w:r>
      <w:r w:rsidR="002C128D" w:rsidRPr="00AB371C">
        <w:t xml:space="preserve">The </w:t>
      </w:r>
      <w:r w:rsidR="002C128D">
        <w:rPr>
          <w:rFonts w:hint="eastAsia"/>
        </w:rPr>
        <w:t>polarization of attitudes</w:t>
      </w:r>
      <w:r w:rsidR="002C128D" w:rsidRPr="00AB371C">
        <w:t xml:space="preserve"> between stakeholders can be viewed as a conflict of interests</w:t>
      </w:r>
      <w:r w:rsidR="00696752">
        <w:rPr>
          <w:rFonts w:hint="eastAsia"/>
        </w:rPr>
        <w:t xml:space="preserve"> (</w:t>
      </w:r>
      <w:r w:rsidR="00696752" w:rsidRPr="00696752">
        <w:t>Sjölander-Lindqvist et al.</w:t>
      </w:r>
      <w:r w:rsidR="00696752">
        <w:rPr>
          <w:rFonts w:hint="eastAsia"/>
        </w:rPr>
        <w:t xml:space="preserve">, </w:t>
      </w:r>
      <w:r w:rsidR="00696752" w:rsidRPr="00696752">
        <w:t>2015</w:t>
      </w:r>
      <w:r w:rsidR="00696752">
        <w:rPr>
          <w:rFonts w:hint="eastAsia"/>
        </w:rPr>
        <w:t>)</w:t>
      </w:r>
      <w:r w:rsidR="002C128D" w:rsidRPr="00AB371C">
        <w:t>.</w:t>
      </w:r>
      <w:r w:rsidR="002C128D">
        <w:rPr>
          <w:rFonts w:hint="eastAsia"/>
        </w:rPr>
        <w:t xml:space="preserve"> </w:t>
      </w:r>
    </w:p>
    <w:p w14:paraId="5AA2DFA4" w14:textId="6A9117A9" w:rsidR="0062511E" w:rsidRDefault="002C128D" w:rsidP="002C128D">
      <w:pPr>
        <w:rPr>
          <w:ins w:id="150" w:author="Elena Rovenskaya" w:date="2017-02-12T09:10:00Z"/>
        </w:rPr>
      </w:pPr>
      <w:r w:rsidRPr="00AB371C">
        <w:t>Attitudes are formed based on the evaluation and trade-off of different values and interests</w:t>
      </w:r>
      <w:r w:rsidR="00B00EE3">
        <w:t>,</w:t>
      </w:r>
      <w:r w:rsidRPr="00AB371C">
        <w:t xml:space="preserve"> and are the end products of a weighing and comparing process in </w:t>
      </w:r>
      <w:r w:rsidR="00936C35">
        <w:t>our</w:t>
      </w:r>
      <w:r w:rsidRPr="00AB371C">
        <w:t xml:space="preserve"> mind. </w:t>
      </w:r>
    </w:p>
    <w:p w14:paraId="569158E8" w14:textId="77777777" w:rsidR="00F86AB1" w:rsidRDefault="00F86AB1" w:rsidP="002C128D">
      <w:pPr>
        <w:rPr>
          <w:ins w:id="151" w:author="Elena Rovenskaya" w:date="2017-02-12T09:10:00Z"/>
        </w:rPr>
      </w:pPr>
    </w:p>
    <w:p w14:paraId="210C9D2A" w14:textId="50CB95D4" w:rsidR="00F86AB1" w:rsidRDefault="00F86AB1" w:rsidP="002C128D">
      <w:pPr>
        <w:rPr>
          <w:ins w:id="152" w:author="Elena Rovenskaya" w:date="2017-02-11T21:21:00Z"/>
        </w:rPr>
      </w:pPr>
      <w:ins w:id="153" w:author="Elena Rovenskaya" w:date="2017-02-12T09:10:00Z">
        <w:r>
          <w:t xml:space="preserve">++ er: this part is missing more emphasis on the existing </w:t>
        </w:r>
        <w:r w:rsidR="00166237">
          <w:t>disagreement between stakeholders. Only one sentence in section 1.1 mentioned it, but to motivate the need of this study we should give more evidence ++</w:t>
        </w:r>
      </w:ins>
    </w:p>
    <w:p w14:paraId="1F8F278A" w14:textId="77777777" w:rsidR="0062511E" w:rsidRPr="00D905C7" w:rsidRDefault="0062511E" w:rsidP="0062511E">
      <w:pPr>
        <w:pStyle w:val="ListParagraph"/>
        <w:numPr>
          <w:ilvl w:val="1"/>
          <w:numId w:val="7"/>
        </w:numPr>
        <w:spacing w:before="240" w:after="120"/>
        <w:ind w:left="357" w:hanging="357"/>
        <w:rPr>
          <w:b/>
        </w:rPr>
      </w:pPr>
      <w:moveToRangeStart w:id="154" w:author="Elena Rovenskaya" w:date="2017-02-11T21:21:00Z" w:name="move348467426"/>
      <w:moveTo w:id="155" w:author="Elena Rovenskaya" w:date="2017-02-11T21:21:00Z">
        <w:r w:rsidRPr="00D905C7">
          <w:rPr>
            <w:b/>
          </w:rPr>
          <w:t>The aim of the study</w:t>
        </w:r>
      </w:moveTo>
    </w:p>
    <w:p w14:paraId="51EC930D" w14:textId="20CFCEDB" w:rsidR="0062511E" w:rsidRPr="00FE1150" w:rsidRDefault="0062511E" w:rsidP="0062511E">
      <w:moveTo w:id="156" w:author="Elena Rovenskaya" w:date="2017-02-11T21:21:00Z">
        <w:r>
          <w:rPr>
            <w:rFonts w:hint="eastAsia"/>
          </w:rPr>
          <w:t xml:space="preserve">The aim of this study is </w:t>
        </w:r>
        <w:r>
          <w:t>to answer</w:t>
        </w:r>
        <w:r>
          <w:rPr>
            <w:rFonts w:hint="eastAsia"/>
          </w:rPr>
          <w:t xml:space="preserve"> </w:t>
        </w:r>
      </w:moveTo>
      <w:ins w:id="157" w:author="Elena Rovenskaya" w:date="2017-02-11T21:23:00Z">
        <w:r w:rsidR="00517EC5">
          <w:t xml:space="preserve">the following </w:t>
        </w:r>
      </w:ins>
      <w:moveTo w:id="158" w:author="Elena Rovenskaya" w:date="2017-02-11T21:21:00Z">
        <w:del w:id="159" w:author="Elena Rovenskaya" w:date="2017-02-11T21:23:00Z">
          <w:r w:rsidDel="00517EC5">
            <w:rPr>
              <w:rFonts w:hint="eastAsia"/>
            </w:rPr>
            <w:delText xml:space="preserve">some </w:delText>
          </w:r>
        </w:del>
        <w:r>
          <w:rPr>
            <w:rFonts w:hint="eastAsia"/>
          </w:rPr>
          <w:t xml:space="preserve">questions relating to the wolf management issue in Sweden: How to analyze the attitudes of stakeholders in a systematic way? Are </w:t>
        </w:r>
        <w:r>
          <w:t>there</w:t>
        </w:r>
        <w:r>
          <w:rPr>
            <w:rFonts w:hint="eastAsia"/>
          </w:rPr>
          <w:t xml:space="preserve"> situations that both the pro-wolf and anti-wolf stakeholders </w:t>
        </w:r>
        <w:r>
          <w:t>could be</w:t>
        </w:r>
        <w:r>
          <w:rPr>
            <w:rFonts w:hint="eastAsia"/>
          </w:rPr>
          <w:t xml:space="preserve"> </w:t>
        </w:r>
        <w:r>
          <w:t>satisfied</w:t>
        </w:r>
        <w:r>
          <w:rPr>
            <w:rFonts w:hint="eastAsia"/>
          </w:rPr>
          <w:t xml:space="preserve"> </w:t>
        </w:r>
        <w:r>
          <w:t xml:space="preserve">with, </w:t>
        </w:r>
        <w:r>
          <w:rPr>
            <w:rFonts w:hint="eastAsia"/>
          </w:rPr>
          <w:t>or willing to compromise</w:t>
        </w:r>
        <w:r>
          <w:t xml:space="preserve"> on,</w:t>
        </w:r>
        <w:r>
          <w:rPr>
            <w:rFonts w:hint="eastAsia"/>
          </w:rPr>
          <w:t xml:space="preserve"> through balancing their interests?  If different policies are implemented, what are their influences on the </w:t>
        </w:r>
        <w:r>
          <w:t>attitudes</w:t>
        </w:r>
        <w:r>
          <w:rPr>
            <w:rFonts w:hint="eastAsia"/>
          </w:rPr>
          <w:t xml:space="preserve"> of the stakeholders? The answers to these questions have important implication</w:t>
        </w:r>
        <w:r>
          <w:t>s</w:t>
        </w:r>
        <w:r>
          <w:rPr>
            <w:rFonts w:hint="eastAsia"/>
          </w:rPr>
          <w:t xml:space="preserve"> to policy making on the management of wolves in Sweden.</w:t>
        </w:r>
      </w:moveTo>
    </w:p>
    <w:moveToRangeEnd w:id="154"/>
    <w:p w14:paraId="162B8B64" w14:textId="77777777" w:rsidR="0062511E" w:rsidRDefault="0062511E" w:rsidP="002C128D">
      <w:pPr>
        <w:rPr>
          <w:b/>
        </w:rPr>
      </w:pPr>
    </w:p>
    <w:commentRangeEnd w:id="148"/>
    <w:p w14:paraId="3AEAE171" w14:textId="22983E37" w:rsidR="002C128D" w:rsidRPr="0062511E" w:rsidRDefault="0062511E" w:rsidP="0062511E">
      <w:pPr>
        <w:spacing w:before="240" w:after="120"/>
        <w:rPr>
          <w:b/>
          <w:rPrChange w:id="160" w:author="Elena Rovenskaya" w:date="2017-02-11T21:21:00Z">
            <w:rPr/>
          </w:rPrChange>
        </w:rPr>
        <w:pPrChange w:id="161" w:author="Elena Rovenskaya" w:date="2017-02-11T21:21:00Z">
          <w:pPr>
            <w:pStyle w:val="ListParagraph"/>
            <w:numPr>
              <w:ilvl w:val="1"/>
              <w:numId w:val="7"/>
            </w:numPr>
            <w:spacing w:before="240" w:after="120"/>
            <w:ind w:left="360" w:hanging="360"/>
          </w:pPr>
        </w:pPrChange>
      </w:pPr>
      <w:ins w:id="162" w:author="Elena Rovenskaya" w:date="2017-02-11T21:21:00Z">
        <w:r>
          <w:rPr>
            <w:b/>
          </w:rPr>
          <w:t>2</w:t>
        </w:r>
      </w:ins>
      <w:r w:rsidR="00D0684D">
        <w:rPr>
          <w:rStyle w:val="CommentReference"/>
        </w:rPr>
        <w:commentReference w:id="148"/>
      </w:r>
      <w:del w:id="163" w:author="Elena Rovenskaya" w:date="2017-02-11T20:54:00Z">
        <w:r w:rsidR="00A4621A" w:rsidRPr="0062511E" w:rsidDel="00F54D60">
          <w:rPr>
            <w:rFonts w:hint="eastAsia"/>
            <w:b/>
            <w:rPrChange w:id="164" w:author="Elena Rovenskaya" w:date="2017-02-11T21:21:00Z">
              <w:rPr>
                <w:rFonts w:hint="eastAsia"/>
              </w:rPr>
            </w:rPrChange>
          </w:rPr>
          <w:delText>S</w:delText>
        </w:r>
        <w:r w:rsidR="002C128D" w:rsidRPr="0062511E" w:rsidDel="00F54D60">
          <w:rPr>
            <w:b/>
            <w:rPrChange w:id="165" w:author="Elena Rovenskaya" w:date="2017-02-11T21:21:00Z">
              <w:rPr/>
            </w:rPrChange>
          </w:rPr>
          <w:delText>takeholder</w:delText>
        </w:r>
        <w:r w:rsidR="00A4621A" w:rsidRPr="0062511E" w:rsidDel="00F54D60">
          <w:rPr>
            <w:rFonts w:hint="eastAsia"/>
            <w:b/>
            <w:rPrChange w:id="166" w:author="Elena Rovenskaya" w:date="2017-02-11T21:21:00Z">
              <w:rPr>
                <w:rFonts w:hint="eastAsia"/>
              </w:rPr>
            </w:rPrChange>
          </w:rPr>
          <w:delText>s</w:delText>
        </w:r>
      </w:del>
      <w:r w:rsidR="002C128D" w:rsidRPr="0062511E">
        <w:rPr>
          <w:b/>
          <w:rPrChange w:id="167" w:author="Elena Rovenskaya" w:date="2017-02-11T21:21:00Z">
            <w:rPr/>
          </w:rPrChange>
        </w:rPr>
        <w:t xml:space="preserve"> </w:t>
      </w:r>
      <w:r w:rsidR="00F54D60" w:rsidRPr="0062511E">
        <w:rPr>
          <w:b/>
          <w:rPrChange w:id="168" w:author="Elena Rovenskaya" w:date="2017-02-11T21:21:00Z">
            <w:rPr/>
          </w:rPrChange>
        </w:rPr>
        <w:t>C</w:t>
      </w:r>
      <w:r w:rsidR="002C128D" w:rsidRPr="0062511E">
        <w:rPr>
          <w:b/>
          <w:rPrChange w:id="169" w:author="Elena Rovenskaya" w:date="2017-02-11T21:21:00Z">
            <w:rPr/>
          </w:rPrChange>
        </w:rPr>
        <w:t>lassification</w:t>
      </w:r>
      <w:ins w:id="170" w:author="Elena Rovenskaya" w:date="2017-02-11T20:54:00Z">
        <w:r w:rsidR="00F54D60" w:rsidRPr="0062511E">
          <w:rPr>
            <w:b/>
            <w:rPrChange w:id="171" w:author="Elena Rovenskaya" w:date="2017-02-11T21:21:00Z">
              <w:rPr/>
            </w:rPrChange>
          </w:rPr>
          <w:t xml:space="preserve"> of stakeholder</w:t>
        </w:r>
        <w:r w:rsidR="00F54D60" w:rsidRPr="0062511E">
          <w:rPr>
            <w:rFonts w:hint="eastAsia"/>
            <w:b/>
            <w:rPrChange w:id="172" w:author="Elena Rovenskaya" w:date="2017-02-11T21:21:00Z">
              <w:rPr>
                <w:rFonts w:hint="eastAsia"/>
              </w:rPr>
            </w:rPrChange>
          </w:rPr>
          <w:t>s</w:t>
        </w:r>
      </w:ins>
    </w:p>
    <w:p w14:paraId="6988F563" w14:textId="70AB9E50" w:rsidR="002C128D" w:rsidRDefault="002C128D" w:rsidP="002C128D">
      <w:commentRangeStart w:id="173"/>
      <w:r>
        <w:rPr>
          <w:rFonts w:hint="eastAsia"/>
        </w:rPr>
        <w:t xml:space="preserve">Previous studies </w:t>
      </w:r>
      <w:commentRangeEnd w:id="173"/>
      <w:r w:rsidR="004F33A5">
        <w:rPr>
          <w:rStyle w:val="CommentReference"/>
        </w:rPr>
        <w:commentReference w:id="173"/>
      </w:r>
      <w:r>
        <w:rPr>
          <w:rFonts w:hint="eastAsia"/>
        </w:rPr>
        <w:t xml:space="preserve">have </w:t>
      </w:r>
      <w:r w:rsidR="00912C2F">
        <w:t>identified</w:t>
      </w:r>
      <w:r>
        <w:rPr>
          <w:rFonts w:hint="eastAsia"/>
        </w:rPr>
        <w:t xml:space="preserve"> </w:t>
      </w:r>
      <w:del w:id="174" w:author="Elena Rovenskaya" w:date="2017-02-11T20:55:00Z">
        <w:r w:rsidDel="00721E0E">
          <w:rPr>
            <w:rFonts w:hint="eastAsia"/>
          </w:rPr>
          <w:delText xml:space="preserve">some </w:delText>
        </w:r>
      </w:del>
      <w:r>
        <w:rPr>
          <w:rFonts w:hint="eastAsia"/>
        </w:rPr>
        <w:t>key stakeholder</w:t>
      </w:r>
      <w:ins w:id="175" w:author="Elena Rovenskaya" w:date="2017-02-11T20:55:00Z">
        <w:r w:rsidR="00721E0E">
          <w:t xml:space="preserve"> groups</w:t>
        </w:r>
      </w:ins>
      <w:del w:id="176" w:author="Elena Rovenskaya" w:date="2017-02-11T20:55:00Z">
        <w:r w:rsidDel="00721E0E">
          <w:rPr>
            <w:rFonts w:hint="eastAsia"/>
          </w:rPr>
          <w:delText>s</w:delText>
        </w:r>
      </w:del>
      <w:r>
        <w:rPr>
          <w:rFonts w:hint="eastAsia"/>
        </w:rPr>
        <w:t xml:space="preserve"> in the </w:t>
      </w:r>
      <w:ins w:id="177" w:author="Elena Rovenskaya" w:date="2017-02-11T20:57:00Z">
        <w:r w:rsidR="00721E0E">
          <w:t xml:space="preserve">context of the </w:t>
        </w:r>
      </w:ins>
      <w:r>
        <w:rPr>
          <w:rFonts w:hint="eastAsia"/>
        </w:rPr>
        <w:t xml:space="preserve">wolf </w:t>
      </w:r>
      <w:ins w:id="178" w:author="Elena Rovenskaya" w:date="2017-02-11T20:57:00Z">
        <w:r w:rsidR="00721E0E">
          <w:t xml:space="preserve">population </w:t>
        </w:r>
      </w:ins>
      <w:r>
        <w:rPr>
          <w:rFonts w:hint="eastAsia"/>
        </w:rPr>
        <w:t>management</w:t>
      </w:r>
      <w:del w:id="179" w:author="Elena Rovenskaya" w:date="2017-02-11T20:57:00Z">
        <w:r w:rsidDel="00721E0E">
          <w:rPr>
            <w:rFonts w:hint="eastAsia"/>
          </w:rPr>
          <w:delText xml:space="preserve"> issue</w:delText>
        </w:r>
      </w:del>
      <w:r>
        <w:rPr>
          <w:rFonts w:hint="eastAsia"/>
        </w:rPr>
        <w:t>. People living in urban area</w:t>
      </w:r>
      <w:r>
        <w:t>s</w:t>
      </w:r>
      <w:r>
        <w:rPr>
          <w:rFonts w:hint="eastAsia"/>
        </w:rPr>
        <w:t>, not owning livestock or reindeer</w:t>
      </w:r>
      <w:r>
        <w:t>,</w:t>
      </w:r>
      <w:r>
        <w:rPr>
          <w:rFonts w:hint="eastAsia"/>
        </w:rPr>
        <w:t xml:space="preserve"> and </w:t>
      </w:r>
      <w:r>
        <w:t xml:space="preserve">who are </w:t>
      </w:r>
      <w:r>
        <w:rPr>
          <w:rFonts w:hint="eastAsia"/>
        </w:rPr>
        <w:t>not hunters</w:t>
      </w:r>
      <w:r>
        <w:t>,</w:t>
      </w:r>
      <w:r>
        <w:rPr>
          <w:rFonts w:hint="eastAsia"/>
        </w:rPr>
        <w:t xml:space="preserve"> </w:t>
      </w:r>
      <w:r>
        <w:t>have been</w:t>
      </w:r>
      <w:r>
        <w:rPr>
          <w:rFonts w:hint="eastAsia"/>
        </w:rPr>
        <w:t xml:space="preserve"> </w:t>
      </w:r>
      <w:r>
        <w:t>categorized</w:t>
      </w:r>
      <w:r>
        <w:rPr>
          <w:rFonts w:hint="eastAsia"/>
        </w:rPr>
        <w:t xml:space="preserve"> as the </w:t>
      </w:r>
      <w:r w:rsidRPr="00F82309">
        <w:rPr>
          <w:i/>
        </w:rPr>
        <w:t>general public</w:t>
      </w:r>
      <w:r>
        <w:rPr>
          <w:rFonts w:hint="eastAsia"/>
        </w:rPr>
        <w:t xml:space="preserve"> (</w:t>
      </w:r>
      <w:r w:rsidRPr="0035536F">
        <w:t>Dressel et al., 2015</w:t>
      </w:r>
      <w:r>
        <w:rPr>
          <w:rFonts w:hint="eastAsia"/>
        </w:rPr>
        <w:t xml:space="preserve">), </w:t>
      </w:r>
      <w:r w:rsidRPr="00F82309">
        <w:rPr>
          <w:i/>
        </w:rPr>
        <w:t>urban public</w:t>
      </w:r>
      <w:r>
        <w:rPr>
          <w:rFonts w:hint="eastAsia"/>
        </w:rPr>
        <w:t xml:space="preserve"> (</w:t>
      </w:r>
      <w:r>
        <w:t>Williams et al.</w:t>
      </w:r>
      <w:r>
        <w:rPr>
          <w:rFonts w:hint="eastAsia"/>
        </w:rPr>
        <w:t>,</w:t>
      </w:r>
      <w:r>
        <w:t xml:space="preserve"> </w:t>
      </w:r>
      <w:r w:rsidRPr="00B75B28">
        <w:t>2002</w:t>
      </w:r>
      <w:r>
        <w:rPr>
          <w:rFonts w:hint="eastAsia"/>
        </w:rPr>
        <w:t xml:space="preserve">), </w:t>
      </w:r>
      <w:r w:rsidRPr="00F82309">
        <w:rPr>
          <w:i/>
        </w:rPr>
        <w:t>urbanites</w:t>
      </w:r>
      <w:r>
        <w:rPr>
          <w:rFonts w:hint="eastAsia"/>
        </w:rPr>
        <w:t xml:space="preserve"> (</w:t>
      </w:r>
      <w:r w:rsidRPr="00DF675B">
        <w:t>Heberlein &amp; Ericsson, 2005</w:t>
      </w:r>
      <w:r>
        <w:rPr>
          <w:rFonts w:hint="eastAsia"/>
        </w:rPr>
        <w:t xml:space="preserve">), </w:t>
      </w:r>
      <w:r>
        <w:t xml:space="preserve">or </w:t>
      </w:r>
      <w:r w:rsidRPr="00F82309">
        <w:rPr>
          <w:i/>
        </w:rPr>
        <w:t>urban residents</w:t>
      </w:r>
      <w:r w:rsidRPr="00F92246">
        <w:t xml:space="preserve"> </w:t>
      </w:r>
      <w:r>
        <w:rPr>
          <w:rFonts w:hint="eastAsia"/>
        </w:rPr>
        <w:t>(</w:t>
      </w:r>
      <w:r w:rsidRPr="00F92246">
        <w:t>Bruskotter et al., 2007</w:t>
      </w:r>
      <w:r>
        <w:rPr>
          <w:rFonts w:hint="eastAsia"/>
        </w:rPr>
        <w:t>).</w:t>
      </w:r>
      <w:r>
        <w:t xml:space="preserve"> </w:t>
      </w:r>
      <w:r>
        <w:rPr>
          <w:rFonts w:hint="eastAsia"/>
        </w:rPr>
        <w:t xml:space="preserve">People </w:t>
      </w:r>
      <w:ins w:id="180" w:author="Elena Rovenskaya" w:date="2017-02-11T20:57:00Z">
        <w:r w:rsidR="005267DE">
          <w:t xml:space="preserve">associated with </w:t>
        </w:r>
      </w:ins>
      <w:del w:id="181" w:author="Elena Rovenskaya" w:date="2017-02-11T20:57:00Z">
        <w:r w:rsidDel="005267DE">
          <w:rPr>
            <w:rFonts w:hint="eastAsia"/>
          </w:rPr>
          <w:delText xml:space="preserve">from </w:delText>
        </w:r>
      </w:del>
      <w:r>
        <w:rPr>
          <w:rFonts w:hint="eastAsia"/>
        </w:rPr>
        <w:t xml:space="preserve">organizations which advocate wolf reintroduction </w:t>
      </w:r>
      <w:r>
        <w:t>have been categorized</w:t>
      </w:r>
      <w:r>
        <w:rPr>
          <w:rFonts w:hint="eastAsia"/>
        </w:rPr>
        <w:t xml:space="preserve"> as </w:t>
      </w:r>
      <w:r w:rsidRPr="00F82309">
        <w:rPr>
          <w:i/>
        </w:rPr>
        <w:t>conservationists</w:t>
      </w:r>
      <w:r>
        <w:rPr>
          <w:rFonts w:hint="eastAsia"/>
        </w:rPr>
        <w:t xml:space="preserve"> </w:t>
      </w:r>
      <w:r w:rsidR="00DC7C4B" w:rsidRPr="00DC7C4B">
        <w:t>(Bisi et al., 2010; Dressel et al., 2015; Johansson &amp; Karlsson, 2011; Rogers, 2014)</w:t>
      </w:r>
      <w:r>
        <w:rPr>
          <w:rFonts w:hint="eastAsia"/>
        </w:rPr>
        <w:t xml:space="preserve">, </w:t>
      </w:r>
      <w:r w:rsidRPr="00F82309">
        <w:rPr>
          <w:i/>
        </w:rPr>
        <w:t>conservation groups</w:t>
      </w:r>
      <w:r>
        <w:rPr>
          <w:rFonts w:hint="eastAsia"/>
        </w:rPr>
        <w:t xml:space="preserve"> (</w:t>
      </w:r>
      <w:r w:rsidRPr="00C922C3">
        <w:t>Stohr &amp; Coimbra, 2013</w:t>
      </w:r>
      <w:r>
        <w:rPr>
          <w:rFonts w:hint="eastAsia"/>
        </w:rPr>
        <w:t xml:space="preserve">), </w:t>
      </w:r>
      <w:r w:rsidRPr="00F82309">
        <w:rPr>
          <w:i/>
        </w:rPr>
        <w:t>environmentalists</w:t>
      </w:r>
      <w:r>
        <w:rPr>
          <w:rFonts w:hint="eastAsia"/>
        </w:rPr>
        <w:t xml:space="preserve"> (</w:t>
      </w:r>
      <w:r w:rsidRPr="00373FBC">
        <w:t>Sjölander-Lindqvist</w:t>
      </w:r>
      <w:r>
        <w:rPr>
          <w:rFonts w:hint="eastAsia"/>
        </w:rPr>
        <w:t xml:space="preserve">, </w:t>
      </w:r>
      <w:r w:rsidRPr="00373FBC">
        <w:t>2011</w:t>
      </w:r>
      <w:r>
        <w:rPr>
          <w:rFonts w:hint="eastAsia"/>
        </w:rPr>
        <w:t xml:space="preserve">), </w:t>
      </w:r>
      <w:r>
        <w:t>or even</w:t>
      </w:r>
      <w:r w:rsidRPr="000E6CC0">
        <w:t xml:space="preserve"> </w:t>
      </w:r>
      <w:r w:rsidRPr="00F82309">
        <w:rPr>
          <w:i/>
        </w:rPr>
        <w:t>ecowarriors</w:t>
      </w:r>
      <w:r>
        <w:rPr>
          <w:rFonts w:hint="eastAsia"/>
        </w:rPr>
        <w:t xml:space="preserve"> (</w:t>
      </w:r>
      <w:r w:rsidRPr="000E6CC0">
        <w:t>Sjölander-Lindqvist et al., 2015</w:t>
      </w:r>
      <w:r>
        <w:rPr>
          <w:rFonts w:hint="eastAsia"/>
        </w:rPr>
        <w:t>).</w:t>
      </w:r>
    </w:p>
    <w:p w14:paraId="463AC58F" w14:textId="5CDD2E80" w:rsidR="002C128D" w:rsidRDefault="002C128D" w:rsidP="002C128D">
      <w:r>
        <w:t>P</w:t>
      </w:r>
      <w:r>
        <w:rPr>
          <w:rFonts w:hint="eastAsia"/>
        </w:rPr>
        <w:t xml:space="preserve">eople </w:t>
      </w:r>
      <w:r>
        <w:t>practicing</w:t>
      </w:r>
      <w:r>
        <w:rPr>
          <w:rFonts w:hint="eastAsia"/>
        </w:rPr>
        <w:t xml:space="preserve"> hunting activities are </w:t>
      </w:r>
      <w:r>
        <w:t xml:space="preserve">usually </w:t>
      </w:r>
      <w:r>
        <w:rPr>
          <w:rFonts w:hint="eastAsia"/>
        </w:rPr>
        <w:t>categorized as</w:t>
      </w:r>
      <w:r>
        <w:t xml:space="preserve"> </w:t>
      </w:r>
      <w:r w:rsidRPr="00F82309">
        <w:rPr>
          <w:i/>
        </w:rPr>
        <w:t>hunters</w:t>
      </w:r>
      <w:r w:rsidR="00F10031">
        <w:rPr>
          <w:i/>
        </w:rPr>
        <w:t>,</w:t>
      </w:r>
      <w:r w:rsidRPr="00F82309">
        <w:rPr>
          <w:i/>
        </w:rPr>
        <w:t xml:space="preserve"> with </w:t>
      </w:r>
      <w:r w:rsidRPr="00514A19">
        <w:t>or</w:t>
      </w:r>
      <w:r w:rsidRPr="00F82309">
        <w:rPr>
          <w:i/>
        </w:rPr>
        <w:t xml:space="preserve"> without dogs</w:t>
      </w:r>
      <w:r>
        <w:t>, or simply just</w:t>
      </w:r>
      <w:r>
        <w:rPr>
          <w:rFonts w:hint="eastAsia"/>
        </w:rPr>
        <w:t xml:space="preserve"> </w:t>
      </w:r>
      <w:r w:rsidRPr="00F82309">
        <w:rPr>
          <w:i/>
        </w:rPr>
        <w:t>hunters</w:t>
      </w:r>
      <w:r>
        <w:rPr>
          <w:rFonts w:hint="eastAsia"/>
        </w:rPr>
        <w:t xml:space="preserve"> </w:t>
      </w:r>
      <w:r w:rsidR="00DC7C4B" w:rsidRPr="00DC7C4B">
        <w:t>(Dressel et al., 2015; Johansson &amp; Karlsson, 2011; Sjölander-Lindqvist, 2011; Sjölander-Lindqvist et al., ‎2015; Stohr &amp; Coimbra, 2013; Williams et al., 2002)</w:t>
      </w:r>
      <w:r>
        <w:rPr>
          <w:rFonts w:hint="eastAsia"/>
        </w:rPr>
        <w:t xml:space="preserve">. </w:t>
      </w:r>
      <w:r>
        <w:t>P</w:t>
      </w:r>
      <w:r>
        <w:rPr>
          <w:rFonts w:hint="eastAsia"/>
        </w:rPr>
        <w:t>eople owning livestock and living in rural area</w:t>
      </w:r>
      <w:r>
        <w:t>s</w:t>
      </w:r>
      <w:r>
        <w:rPr>
          <w:rFonts w:hint="eastAsia"/>
        </w:rPr>
        <w:t xml:space="preserve"> are </w:t>
      </w:r>
      <w:r>
        <w:t>categorized</w:t>
      </w:r>
      <w:r>
        <w:rPr>
          <w:rFonts w:hint="eastAsia"/>
        </w:rPr>
        <w:t xml:space="preserve"> as </w:t>
      </w:r>
      <w:r w:rsidRPr="00F82309">
        <w:rPr>
          <w:i/>
        </w:rPr>
        <w:t>farmers</w:t>
      </w:r>
      <w:r>
        <w:rPr>
          <w:rFonts w:hint="eastAsia"/>
        </w:rPr>
        <w:t xml:space="preserve"> </w:t>
      </w:r>
      <w:r w:rsidR="00DC7C4B" w:rsidRPr="00DC7C4B">
        <w:t>(Dressel et al., 2015; Johansson &amp;</w:t>
      </w:r>
      <w:del w:id="182" w:author="Elena Rovenskaya" w:date="2017-02-11T20:58:00Z">
        <w:r w:rsidR="00DC7C4B" w:rsidRPr="00DC7C4B" w:rsidDel="005267DE">
          <w:delText xml:space="preserve"> </w:delText>
        </w:r>
      </w:del>
      <w:r w:rsidR="00DC7C4B" w:rsidRPr="00DC7C4B">
        <w:t xml:space="preserve"> Karlsson, 2011; Sjölander-Lindqvist, 2011; Sjölander-Lindqvist, ‎2014; Williams et al., 2002)</w:t>
      </w:r>
      <w:r>
        <w:rPr>
          <w:rFonts w:hint="eastAsia"/>
        </w:rPr>
        <w:t>,</w:t>
      </w:r>
      <w:r>
        <w:t xml:space="preserve"> or</w:t>
      </w:r>
      <w:del w:id="183" w:author="Elena Rovenskaya" w:date="2017-02-11T20:58:00Z">
        <w:r w:rsidDel="00344625">
          <w:delText xml:space="preserve"> </w:delText>
        </w:r>
      </w:del>
      <w:r>
        <w:rPr>
          <w:rFonts w:hint="eastAsia"/>
        </w:rPr>
        <w:t xml:space="preserve"> </w:t>
      </w:r>
      <w:r w:rsidRPr="00F82309">
        <w:rPr>
          <w:i/>
        </w:rPr>
        <w:t>farm animal owners</w:t>
      </w:r>
      <w:r>
        <w:rPr>
          <w:rFonts w:hint="eastAsia"/>
        </w:rPr>
        <w:t xml:space="preserve"> (</w:t>
      </w:r>
      <w:r w:rsidRPr="00FC482E">
        <w:t>Stohr &amp; Coimbra, 2013</w:t>
      </w:r>
      <w:r>
        <w:rPr>
          <w:rFonts w:hint="eastAsia"/>
        </w:rPr>
        <w:t>).</w:t>
      </w:r>
      <w:r w:rsidRPr="00936349">
        <w:rPr>
          <w:rFonts w:hint="eastAsia"/>
        </w:rPr>
        <w:t xml:space="preserve"> </w:t>
      </w:r>
      <w:r>
        <w:rPr>
          <w:rFonts w:hint="eastAsia"/>
        </w:rPr>
        <w:t xml:space="preserve">People </w:t>
      </w:r>
      <w:r>
        <w:t>involved in reindeer herding</w:t>
      </w:r>
      <w:r>
        <w:rPr>
          <w:rFonts w:hint="eastAsia"/>
        </w:rPr>
        <w:t xml:space="preserve"> in northern Sweden are </w:t>
      </w:r>
      <w:r>
        <w:t>often loosely described</w:t>
      </w:r>
      <w:r>
        <w:rPr>
          <w:rFonts w:hint="eastAsia"/>
        </w:rPr>
        <w:t xml:space="preserve"> as </w:t>
      </w:r>
      <w:r w:rsidRPr="00F82309">
        <w:rPr>
          <w:i/>
        </w:rPr>
        <w:t>Sami</w:t>
      </w:r>
      <w:r>
        <w:rPr>
          <w:rFonts w:hint="eastAsia"/>
        </w:rPr>
        <w:t xml:space="preserve"> </w:t>
      </w:r>
      <w:r w:rsidRPr="00F82309">
        <w:rPr>
          <w:i/>
        </w:rPr>
        <w:t>people</w:t>
      </w:r>
      <w:r>
        <w:t xml:space="preserve">, or just </w:t>
      </w:r>
      <w:r w:rsidRPr="00F82309">
        <w:rPr>
          <w:i/>
        </w:rPr>
        <w:t>Samis</w:t>
      </w:r>
      <w:r>
        <w:rPr>
          <w:rFonts w:hint="eastAsia"/>
        </w:rPr>
        <w:t xml:space="preserve"> (</w:t>
      </w:r>
      <w:r w:rsidRPr="00210273">
        <w:t>Rogers, 2014</w:t>
      </w:r>
      <w:r>
        <w:rPr>
          <w:rFonts w:hint="eastAsia"/>
        </w:rPr>
        <w:t xml:space="preserve">; </w:t>
      </w:r>
      <w:r w:rsidRPr="00C53FAC">
        <w:t>Sjölander-Lindqvist</w:t>
      </w:r>
      <w:r>
        <w:rPr>
          <w:rFonts w:hint="eastAsia"/>
        </w:rPr>
        <w:t xml:space="preserve"> et al., 2015)</w:t>
      </w:r>
      <w:r>
        <w:t>, although most Samis are not reindeer herders</w:t>
      </w:r>
      <w:r>
        <w:rPr>
          <w:rFonts w:hint="eastAsia"/>
        </w:rPr>
        <w:t>.</w:t>
      </w:r>
    </w:p>
    <w:p w14:paraId="57B9DCAF" w14:textId="7EE1F5B0" w:rsidR="002C128D" w:rsidRDefault="002C128D" w:rsidP="002C128D">
      <w:r w:rsidRPr="002C128D">
        <w:t xml:space="preserve">The </w:t>
      </w:r>
      <w:del w:id="184" w:author="Elena Rovenskaya" w:date="2017-02-11T20:59:00Z">
        <w:r w:rsidRPr="002C128D" w:rsidDel="00F356DA">
          <w:delText xml:space="preserve">principle for </w:delText>
        </w:r>
      </w:del>
      <w:r w:rsidRPr="002C128D">
        <w:t xml:space="preserve">stakeholder classification </w:t>
      </w:r>
      <w:ins w:id="185" w:author="Elena Rovenskaya" w:date="2017-02-11T21:00:00Z">
        <w:r w:rsidR="002D09B9">
          <w:t xml:space="preserve">above </w:t>
        </w:r>
      </w:ins>
      <w:r w:rsidRPr="002C128D">
        <w:t xml:space="preserve">is </w:t>
      </w:r>
      <w:ins w:id="186" w:author="Elena Rovenskaya" w:date="2017-02-11T20:59:00Z">
        <w:r w:rsidR="00F356DA">
          <w:t xml:space="preserve">a convenient way </w:t>
        </w:r>
      </w:ins>
      <w:r w:rsidRPr="002C128D">
        <w:t xml:space="preserve">to identify </w:t>
      </w:r>
      <w:r w:rsidR="00F10031">
        <w:t xml:space="preserve">a </w:t>
      </w:r>
      <w:ins w:id="187" w:author="Elena Rovenskaya" w:date="2017-02-11T20:59:00Z">
        <w:r w:rsidR="007C27AC">
          <w:t xml:space="preserve">minimal </w:t>
        </w:r>
      </w:ins>
      <w:ins w:id="188" w:author="Elena Rovenskaya" w:date="2017-02-11T21:00:00Z">
        <w:r w:rsidR="007C27AC">
          <w:t>representative</w:t>
        </w:r>
      </w:ins>
      <w:ins w:id="189" w:author="Elena Rovenskaya" w:date="2017-02-11T20:59:00Z">
        <w:r w:rsidR="007C27AC">
          <w:t xml:space="preserve"> </w:t>
        </w:r>
      </w:ins>
      <w:del w:id="190" w:author="Elena Rovenskaya" w:date="2017-02-11T21:00:00Z">
        <w:r w:rsidR="00F10031" w:rsidDel="007C27AC">
          <w:delText>small</w:delText>
        </w:r>
        <w:r w:rsidRPr="002C128D" w:rsidDel="007C27AC">
          <w:delText xml:space="preserve"> </w:delText>
        </w:r>
      </w:del>
      <w:r w:rsidRPr="002C128D">
        <w:t>number of stakeholder</w:t>
      </w:r>
      <w:ins w:id="191" w:author="Elena Rovenskaya" w:date="2017-02-11T20:59:00Z">
        <w:r w:rsidR="00F356DA">
          <w:t xml:space="preserve"> groups</w:t>
        </w:r>
      </w:ins>
      <w:del w:id="192" w:author="Elena Rovenskaya" w:date="2017-02-11T20:59:00Z">
        <w:r w:rsidRPr="002C128D" w:rsidDel="00F356DA">
          <w:delText>s</w:delText>
        </w:r>
      </w:del>
      <w:r w:rsidRPr="002C128D">
        <w:t xml:space="preserve"> in the s</w:t>
      </w:r>
      <w:ins w:id="193" w:author="Elena Rovenskaya" w:date="2017-02-11T20:59:00Z">
        <w:r w:rsidR="007C27AC">
          <w:t>ociety</w:t>
        </w:r>
      </w:ins>
      <w:del w:id="194" w:author="Elena Rovenskaya" w:date="2017-02-11T20:59:00Z">
        <w:r w:rsidRPr="002C128D" w:rsidDel="007C27AC">
          <w:delText>cenario</w:delText>
        </w:r>
      </w:del>
      <w:r w:rsidR="00F10031">
        <w:t>,</w:t>
      </w:r>
      <w:r w:rsidRPr="002C128D">
        <w:t xml:space="preserve"> </w:t>
      </w:r>
      <w:del w:id="195" w:author="Elena Rovenskaya" w:date="2017-02-11T20:59:00Z">
        <w:r w:rsidRPr="002C128D" w:rsidDel="007C27AC">
          <w:delText>while not to</w:delText>
        </w:r>
      </w:del>
      <w:ins w:id="196" w:author="Elena Rovenskaya" w:date="2017-02-11T20:59:00Z">
        <w:r w:rsidR="007C27AC">
          <w:t>without</w:t>
        </w:r>
      </w:ins>
      <w:r w:rsidRPr="002C128D">
        <w:t xml:space="preserve"> </w:t>
      </w:r>
      <w:del w:id="197" w:author="Elena Rovenskaya" w:date="2017-02-11T21:00:00Z">
        <w:r w:rsidRPr="002C128D" w:rsidDel="00E64FB2">
          <w:delText>los</w:delText>
        </w:r>
      </w:del>
      <w:del w:id="198" w:author="Elena Rovenskaya" w:date="2017-02-11T20:59:00Z">
        <w:r w:rsidRPr="002C128D" w:rsidDel="007C27AC">
          <w:delText>e</w:delText>
        </w:r>
      </w:del>
      <w:del w:id="199" w:author="Elena Rovenskaya" w:date="2017-02-11T21:00:00Z">
        <w:r w:rsidRPr="002C128D" w:rsidDel="00E64FB2">
          <w:delText xml:space="preserve"> </w:delText>
        </w:r>
      </w:del>
      <w:ins w:id="200" w:author="Elena Rovenskaya" w:date="2017-02-11T21:00:00Z">
        <w:r w:rsidR="00E64FB2">
          <w:t xml:space="preserve">compromising </w:t>
        </w:r>
      </w:ins>
      <w:r w:rsidRPr="002C128D">
        <w:t xml:space="preserve">the </w:t>
      </w:r>
      <w:ins w:id="201" w:author="Elena Rovenskaya" w:date="2017-02-11T21:00:00Z">
        <w:r w:rsidR="007C27AC">
          <w:t xml:space="preserve">diversity of viewpoints. </w:t>
        </w:r>
      </w:ins>
      <w:del w:id="202" w:author="Elena Rovenskaya" w:date="2017-02-11T21:00:00Z">
        <w:r w:rsidRPr="002C128D" w:rsidDel="007C27AC">
          <w:delText xml:space="preserve">essential and major stakeholders who </w:delText>
        </w:r>
        <w:r w:rsidDel="007C27AC">
          <w:rPr>
            <w:rFonts w:hint="eastAsia"/>
          </w:rPr>
          <w:delText>are most influential</w:delText>
        </w:r>
        <w:r w:rsidRPr="002C128D" w:rsidDel="007C27AC">
          <w:delText>.</w:delText>
        </w:r>
        <w:r w:rsidDel="007C27AC">
          <w:rPr>
            <w:rFonts w:hint="eastAsia"/>
          </w:rPr>
          <w:delText xml:space="preserve"> </w:delText>
        </w:r>
      </w:del>
      <w:r>
        <w:t>A</w:t>
      </w:r>
      <w:r>
        <w:rPr>
          <w:rFonts w:hint="eastAsia"/>
        </w:rPr>
        <w:t>fter</w:t>
      </w:r>
      <w:r>
        <w:t xml:space="preserve"> </w:t>
      </w:r>
      <w:r>
        <w:rPr>
          <w:rFonts w:hint="eastAsia"/>
        </w:rPr>
        <w:t xml:space="preserve">thorough </w:t>
      </w:r>
      <w:del w:id="203" w:author="Elena Rovenskaya" w:date="2017-02-11T21:01:00Z">
        <w:r w:rsidDel="00133A46">
          <w:rPr>
            <w:rFonts w:hint="eastAsia"/>
          </w:rPr>
          <w:delText xml:space="preserve">consideration </w:delText>
        </w:r>
      </w:del>
      <w:ins w:id="204" w:author="Elena Rovenskaya" w:date="2017-02-11T21:01:00Z">
        <w:r w:rsidR="00133A46">
          <w:t xml:space="preserve">literature analysis </w:t>
        </w:r>
      </w:ins>
      <w:r>
        <w:rPr>
          <w:rFonts w:hint="eastAsia"/>
        </w:rPr>
        <w:t xml:space="preserve">and </w:t>
      </w:r>
      <w:ins w:id="205" w:author="Elena Rovenskaya" w:date="2017-02-11T21:01:00Z">
        <w:r w:rsidR="00133A46">
          <w:t xml:space="preserve">the </w:t>
        </w:r>
      </w:ins>
      <w:r>
        <w:t>discussion</w:t>
      </w:r>
      <w:r>
        <w:rPr>
          <w:rFonts w:hint="eastAsia"/>
        </w:rPr>
        <w:t xml:space="preserve"> with </w:t>
      </w:r>
      <w:del w:id="206" w:author="Elena Rovenskaya" w:date="2017-02-11T21:01:00Z">
        <w:r w:rsidDel="00133A46">
          <w:delText xml:space="preserve">some </w:delText>
        </w:r>
      </w:del>
      <w:ins w:id="207" w:author="Elena Rovenskaya" w:date="2017-02-11T21:01:00Z">
        <w:r w:rsidR="00133A46">
          <w:t xml:space="preserve">a number of </w:t>
        </w:r>
      </w:ins>
      <w:r>
        <w:rPr>
          <w:rFonts w:hint="eastAsia"/>
        </w:rPr>
        <w:t xml:space="preserve">experts and stakeholders, </w:t>
      </w:r>
      <w:ins w:id="208" w:author="Elena Rovenskaya" w:date="2017-02-11T21:02:00Z">
        <w:r w:rsidR="005E226E">
          <w:t xml:space="preserve">in this paper </w:t>
        </w:r>
      </w:ins>
      <w:ins w:id="209" w:author="Elena Rovenskaya" w:date="2017-02-11T21:01:00Z">
        <w:r w:rsidR="00133A46">
          <w:t xml:space="preserve">we have </w:t>
        </w:r>
      </w:ins>
      <w:ins w:id="210" w:author="Elena Rovenskaya" w:date="2017-02-11T21:02:00Z">
        <w:r w:rsidR="005E226E">
          <w:t xml:space="preserve">decided to use </w:t>
        </w:r>
      </w:ins>
      <w:r>
        <w:rPr>
          <w:rFonts w:hint="eastAsia"/>
        </w:rPr>
        <w:t xml:space="preserve">the </w:t>
      </w:r>
      <w:ins w:id="211" w:author="Elena Rovenskaya" w:date="2017-02-11T21:02:00Z">
        <w:r w:rsidR="005E226E">
          <w:t xml:space="preserve">following </w:t>
        </w:r>
      </w:ins>
      <w:r>
        <w:rPr>
          <w:rFonts w:hint="eastAsia"/>
        </w:rPr>
        <w:t>stakeholder</w:t>
      </w:r>
      <w:ins w:id="212" w:author="Elena Rovenskaya" w:date="2017-02-11T21:02:00Z">
        <w:r w:rsidR="005E226E">
          <w:t xml:space="preserve"> groups</w:t>
        </w:r>
      </w:ins>
      <w:del w:id="213" w:author="Elena Rovenskaya" w:date="2017-02-11T21:01:00Z">
        <w:r w:rsidDel="00133A46">
          <w:rPr>
            <w:rFonts w:hint="eastAsia"/>
          </w:rPr>
          <w:delText>s</w:delText>
        </w:r>
      </w:del>
      <w:ins w:id="214" w:author="Elena Rovenskaya" w:date="2017-02-11T21:02:00Z">
        <w:r w:rsidR="005E226E">
          <w:t xml:space="preserve">: </w:t>
        </w:r>
      </w:ins>
      <w:del w:id="215" w:author="Elena Rovenskaya" w:date="2017-02-11T21:02:00Z">
        <w:r w:rsidDel="005E226E">
          <w:rPr>
            <w:rFonts w:hint="eastAsia"/>
          </w:rPr>
          <w:delText xml:space="preserve"> in this paper are classified as </w:delText>
        </w:r>
      </w:del>
      <w:r w:rsidRPr="00F82309">
        <w:rPr>
          <w:i/>
        </w:rPr>
        <w:t xml:space="preserve">environmentalists, urbanites, hunters, farmers </w:t>
      </w:r>
      <w:r w:rsidRPr="00972342">
        <w:t>and</w:t>
      </w:r>
      <w:r w:rsidRPr="00F82309">
        <w:rPr>
          <w:i/>
        </w:rPr>
        <w:t xml:space="preserve"> reindeer herders</w:t>
      </w:r>
      <w:r w:rsidR="007E3452" w:rsidRPr="0071159E">
        <w:t xml:space="preserve"> (Table 1)</w:t>
      </w:r>
      <w:r>
        <w:rPr>
          <w:rFonts w:hint="eastAsia"/>
        </w:rPr>
        <w:t>.</w:t>
      </w:r>
      <w:r>
        <w:t xml:space="preserve"> </w:t>
      </w:r>
      <w:del w:id="216" w:author="Elena Rovenskaya" w:date="2017-02-11T21:03:00Z">
        <w:r w:rsidDel="0002758C">
          <w:delText>Hence</w:delText>
        </w:r>
      </w:del>
      <w:ins w:id="217" w:author="Elena Rovenskaya" w:date="2017-02-11T21:03:00Z">
        <w:r w:rsidR="0002758C">
          <w:t>Furthermore</w:t>
        </w:r>
      </w:ins>
      <w:r>
        <w:t>,</w:t>
      </w:r>
      <w:r w:rsidRPr="007B27F8">
        <w:t xml:space="preserve"> </w:t>
      </w:r>
      <w:r>
        <w:t>urbanites</w:t>
      </w:r>
      <w:r w:rsidRPr="007B27F8">
        <w:t xml:space="preserve"> and </w:t>
      </w:r>
      <w:commentRangeStart w:id="218"/>
      <w:r w:rsidRPr="007B27F8">
        <w:t>conservationists</w:t>
      </w:r>
      <w:commentRangeEnd w:id="218"/>
      <w:r w:rsidR="00C75546">
        <w:rPr>
          <w:rStyle w:val="CommentReference"/>
        </w:rPr>
        <w:commentReference w:id="218"/>
      </w:r>
      <w:r w:rsidR="006368C3">
        <w:rPr>
          <w:rFonts w:hint="eastAsia"/>
        </w:rPr>
        <w:t xml:space="preserve"> </w:t>
      </w:r>
      <w:ins w:id="219" w:author="Elena Rovenskaya" w:date="2017-02-11T21:03:00Z">
        <w:r w:rsidR="0002758C">
          <w:t xml:space="preserve">having </w:t>
        </w:r>
      </w:ins>
      <w:r w:rsidR="006368C3">
        <w:rPr>
          <w:rFonts w:hint="eastAsia"/>
        </w:rPr>
        <w:t xml:space="preserve">mostly </w:t>
      </w:r>
      <w:del w:id="220" w:author="Elena Rovenskaya" w:date="2017-02-11T21:03:00Z">
        <w:r w:rsidR="006368C3" w:rsidDel="0002758C">
          <w:rPr>
            <w:rFonts w:hint="eastAsia"/>
          </w:rPr>
          <w:delText xml:space="preserve">with </w:delText>
        </w:r>
      </w:del>
      <w:r w:rsidR="006368C3">
        <w:rPr>
          <w:rFonts w:hint="eastAsia"/>
        </w:rPr>
        <w:t xml:space="preserve">positive </w:t>
      </w:r>
      <w:r w:rsidR="006368C3">
        <w:t>attitudes</w:t>
      </w:r>
      <w:r w:rsidRPr="007B27F8">
        <w:t xml:space="preserve"> </w:t>
      </w:r>
      <w:ins w:id="221" w:author="Elena Rovenskaya" w:date="2017-02-11T21:03:00Z">
        <w:r w:rsidR="0002758C">
          <w:t xml:space="preserve">to wolves </w:t>
        </w:r>
      </w:ins>
      <w:r w:rsidR="006368C3">
        <w:rPr>
          <w:rFonts w:hint="eastAsia"/>
        </w:rPr>
        <w:t>are</w:t>
      </w:r>
      <w:r w:rsidRPr="007B27F8">
        <w:t xml:space="preserve"> classified as </w:t>
      </w:r>
      <w:r>
        <w:t>“</w:t>
      </w:r>
      <w:r w:rsidRPr="007B27F8">
        <w:t>pro-wolf</w:t>
      </w:r>
      <w:r>
        <w:t>”</w:t>
      </w:r>
      <w:r w:rsidRPr="007B27F8">
        <w:t xml:space="preserve"> stakeholders</w:t>
      </w:r>
      <w:r>
        <w:t>,</w:t>
      </w:r>
      <w:r w:rsidRPr="007B27F8">
        <w:t xml:space="preserve"> </w:t>
      </w:r>
      <w:r>
        <w:t>while</w:t>
      </w:r>
      <w:r w:rsidRPr="007B27F8">
        <w:t xml:space="preserve"> hunters, farmers and</w:t>
      </w:r>
      <w:r>
        <w:t xml:space="preserve"> reindeer herders</w:t>
      </w:r>
      <w:ins w:id="222" w:author="Elena Rovenskaya" w:date="2017-02-11T21:03:00Z">
        <w:r w:rsidR="0002758C">
          <w:t xml:space="preserve"> having </w:t>
        </w:r>
      </w:ins>
      <w:del w:id="223" w:author="Elena Rovenskaya" w:date="2017-02-11T21:03:00Z">
        <w:r w:rsidR="006368C3" w:rsidDel="0087065A">
          <w:rPr>
            <w:rFonts w:hint="eastAsia"/>
          </w:rPr>
          <w:delText xml:space="preserve"> </w:delText>
        </w:r>
      </w:del>
      <w:r w:rsidR="006368C3">
        <w:rPr>
          <w:rFonts w:hint="eastAsia"/>
        </w:rPr>
        <w:t>generally</w:t>
      </w:r>
      <w:del w:id="224" w:author="Elena Rovenskaya" w:date="2017-02-11T21:03:00Z">
        <w:r w:rsidR="006368C3" w:rsidDel="0002758C">
          <w:rPr>
            <w:rFonts w:hint="eastAsia"/>
          </w:rPr>
          <w:delText xml:space="preserve"> with</w:delText>
        </w:r>
      </w:del>
      <w:r w:rsidR="006368C3">
        <w:rPr>
          <w:rFonts w:hint="eastAsia"/>
        </w:rPr>
        <w:t xml:space="preserve"> negative attitudes</w:t>
      </w:r>
      <w:r w:rsidRPr="007B27F8">
        <w:t xml:space="preserve"> </w:t>
      </w:r>
      <w:ins w:id="225" w:author="Elena Rovenskaya" w:date="2017-02-11T21:03:00Z">
        <w:r w:rsidR="0002758C">
          <w:t xml:space="preserve">to wolves </w:t>
        </w:r>
      </w:ins>
      <w:r w:rsidR="006368C3">
        <w:rPr>
          <w:rFonts w:hint="eastAsia"/>
        </w:rPr>
        <w:t>are</w:t>
      </w:r>
      <w:r w:rsidRPr="007B27F8">
        <w:t xml:space="preserve"> classified as </w:t>
      </w:r>
      <w:r>
        <w:t>“</w:t>
      </w:r>
      <w:r w:rsidRPr="007B27F8">
        <w:t>anti-wolf</w:t>
      </w:r>
      <w:r>
        <w:t>”</w:t>
      </w:r>
      <w:r w:rsidRPr="007B27F8">
        <w:t xml:space="preserve"> stakeholders.</w:t>
      </w:r>
      <w:r>
        <w:t xml:space="preserve"> This </w:t>
      </w:r>
      <w:ins w:id="226" w:author="Elena Rovenskaya" w:date="2017-02-11T21:05:00Z">
        <w:r w:rsidR="00AE2751">
          <w:t>binary classification is of course a</w:t>
        </w:r>
      </w:ins>
      <w:del w:id="227" w:author="Elena Rovenskaya" w:date="2017-02-11T21:06:00Z">
        <w:r w:rsidDel="00AE2751">
          <w:delText>is naturally a great</w:delText>
        </w:r>
      </w:del>
      <w:r>
        <w:t xml:space="preserve"> </w:t>
      </w:r>
      <w:ins w:id="228" w:author="Elena Rovenskaya" w:date="2017-02-11T21:07:00Z">
        <w:r w:rsidR="00AE2751">
          <w:t xml:space="preserve">big </w:t>
        </w:r>
      </w:ins>
      <w:del w:id="229" w:author="Elena Rovenskaya" w:date="2017-02-11T21:06:00Z">
        <w:r w:rsidDel="00AE2751">
          <w:delText>over-</w:delText>
        </w:r>
      </w:del>
      <w:r>
        <w:t xml:space="preserve">simplification, as there may be many individuals in each stakeholder group </w:t>
      </w:r>
      <w:r w:rsidR="00737CD9">
        <w:t>who</w:t>
      </w:r>
      <w:r>
        <w:t xml:space="preserve"> do not fit with </w:t>
      </w:r>
      <w:ins w:id="230" w:author="Elena Rovenskaya" w:date="2017-02-11T21:06:00Z">
        <w:r w:rsidR="00AE2751">
          <w:t>its</w:t>
        </w:r>
      </w:ins>
      <w:del w:id="231" w:author="Elena Rovenskaya" w:date="2017-02-11T21:06:00Z">
        <w:r w:rsidDel="00AE2751">
          <w:delText>this</w:delText>
        </w:r>
      </w:del>
      <w:r>
        <w:t xml:space="preserve"> description, but we </w:t>
      </w:r>
      <w:ins w:id="232" w:author="Elena Rovenskaya" w:date="2017-02-11T21:06:00Z">
        <w:r w:rsidR="00AE2751">
          <w:t xml:space="preserve">feel that nevertheless it reflects quite well the polarization </w:t>
        </w:r>
      </w:ins>
      <w:ins w:id="233" w:author="Elena Rovenskaya" w:date="2017-02-11T21:07:00Z">
        <w:r w:rsidR="00AE2751">
          <w:t xml:space="preserve">in the Swedish society (ref?) </w:t>
        </w:r>
      </w:ins>
      <w:ins w:id="234" w:author="Elena Rovenskaya" w:date="2017-02-11T21:11:00Z">
        <w:r w:rsidR="00416BE9">
          <w:t xml:space="preserve">and we </w:t>
        </w:r>
      </w:ins>
      <w:r>
        <w:t xml:space="preserve">will use </w:t>
      </w:r>
      <w:ins w:id="235" w:author="Elena Rovenskaya" w:date="2017-02-11T21:11:00Z">
        <w:r w:rsidR="00416BE9">
          <w:t xml:space="preserve">it </w:t>
        </w:r>
      </w:ins>
      <w:del w:id="236" w:author="Elena Rovenskaya" w:date="2017-02-11T21:11:00Z">
        <w:r w:rsidDel="00416BE9">
          <w:delText xml:space="preserve">this simplified classification later on </w:delText>
        </w:r>
      </w:del>
      <w:r>
        <w:t>in this study.</w:t>
      </w:r>
    </w:p>
    <w:p w14:paraId="69750B5B" w14:textId="12C186D3" w:rsidR="007E3452" w:rsidRDefault="007E3452" w:rsidP="002C128D">
      <w:r w:rsidRPr="007E3452">
        <w:t>Table 1</w:t>
      </w:r>
      <w:r>
        <w:rPr>
          <w:rFonts w:hint="eastAsia"/>
        </w:rPr>
        <w:t>. Stakeholder clas</w:t>
      </w:r>
      <w:ins w:id="237" w:author="Elena Rovenskaya" w:date="2017-02-11T21:11:00Z">
        <w:r w:rsidR="00300F55">
          <w:t>s</w:t>
        </w:r>
      </w:ins>
      <w:r>
        <w:rPr>
          <w:rFonts w:hint="eastAsia"/>
        </w:rPr>
        <w:t>ification</w:t>
      </w:r>
      <w:ins w:id="238" w:author="Elena Rovenskaya" w:date="2017-02-11T21:11:00Z">
        <w:r w:rsidR="00300F55">
          <w:t xml:space="preserve"> used in this study. </w:t>
        </w:r>
      </w:ins>
    </w:p>
    <w:tbl>
      <w:tblPr>
        <w:tblW w:w="9371" w:type="dxa"/>
        <w:tblInd w:w="93" w:type="dxa"/>
        <w:tblLook w:val="04A0" w:firstRow="1" w:lastRow="0" w:firstColumn="1" w:lastColumn="0" w:noHBand="0" w:noVBand="1"/>
      </w:tblPr>
      <w:tblGrid>
        <w:gridCol w:w="2200"/>
        <w:gridCol w:w="4761"/>
        <w:gridCol w:w="2410"/>
        <w:tblGridChange w:id="239">
          <w:tblGrid>
            <w:gridCol w:w="2200"/>
            <w:gridCol w:w="4761"/>
            <w:gridCol w:w="2410"/>
          </w:tblGrid>
        </w:tblGridChange>
      </w:tblGrid>
      <w:tr w:rsidR="0045324F" w:rsidRPr="007E3452" w14:paraId="7B5DD512" w14:textId="77777777" w:rsidTr="0045324F">
        <w:trPr>
          <w:trHeight w:val="20"/>
        </w:trPr>
        <w:tc>
          <w:tcPr>
            <w:tcW w:w="2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CEEBC9" w14:textId="77777777" w:rsidR="007E3452" w:rsidRPr="0071159E" w:rsidRDefault="007E3452" w:rsidP="007E3452">
            <w:pPr>
              <w:spacing w:after="0" w:line="240" w:lineRule="auto"/>
            </w:pPr>
            <w:r w:rsidRPr="0071159E">
              <w:t>Stakeholder</w:t>
            </w:r>
          </w:p>
        </w:tc>
        <w:tc>
          <w:tcPr>
            <w:tcW w:w="4761" w:type="dxa"/>
            <w:tcBorders>
              <w:top w:val="single" w:sz="4" w:space="0" w:color="auto"/>
              <w:left w:val="nil"/>
              <w:bottom w:val="single" w:sz="4" w:space="0" w:color="auto"/>
              <w:right w:val="single" w:sz="4" w:space="0" w:color="auto"/>
            </w:tcBorders>
            <w:shd w:val="clear" w:color="auto" w:fill="auto"/>
            <w:vAlign w:val="center"/>
            <w:hideMark/>
          </w:tcPr>
          <w:p w14:paraId="573829A0" w14:textId="4D1CC936" w:rsidR="007E3452" w:rsidRPr="0071159E" w:rsidRDefault="007E3452" w:rsidP="007E3452">
            <w:pPr>
              <w:spacing w:after="0" w:line="240" w:lineRule="auto"/>
            </w:pPr>
            <w:r w:rsidRPr="0071159E">
              <w:t>Definition</w:t>
            </w:r>
          </w:p>
        </w:tc>
        <w:tc>
          <w:tcPr>
            <w:tcW w:w="2410" w:type="dxa"/>
            <w:tcBorders>
              <w:top w:val="single" w:sz="4" w:space="0" w:color="auto"/>
              <w:left w:val="nil"/>
              <w:bottom w:val="single" w:sz="4" w:space="0" w:color="auto"/>
              <w:right w:val="single" w:sz="4" w:space="0" w:color="auto"/>
            </w:tcBorders>
            <w:shd w:val="clear" w:color="auto" w:fill="auto"/>
            <w:vAlign w:val="center"/>
            <w:hideMark/>
          </w:tcPr>
          <w:p w14:paraId="20A1D464" w14:textId="77777777" w:rsidR="007E3452" w:rsidRPr="0071159E" w:rsidRDefault="007E3452" w:rsidP="007E3452">
            <w:pPr>
              <w:spacing w:after="0" w:line="240" w:lineRule="auto"/>
            </w:pPr>
            <w:r w:rsidRPr="0071159E">
              <w:t>Attitude towards wolves</w:t>
            </w:r>
          </w:p>
        </w:tc>
      </w:tr>
      <w:tr w:rsidR="0045324F" w:rsidRPr="007E3452" w14:paraId="3AE183B6" w14:textId="77777777" w:rsidTr="0045324F">
        <w:trPr>
          <w:trHeight w:val="20"/>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59C3FE16" w14:textId="4A5F693E" w:rsidR="007E3452" w:rsidRPr="0071159E" w:rsidRDefault="0045324F" w:rsidP="0045324F">
            <w:pPr>
              <w:pStyle w:val="NoSpacing"/>
              <w:pPrChange w:id="240" w:author="Elena Rovenskaya" w:date="2017-02-11T21:12:00Z">
                <w:pPr>
                  <w:spacing w:after="0" w:line="240" w:lineRule="auto"/>
                </w:pPr>
              </w:pPrChange>
            </w:pPr>
            <w:ins w:id="241" w:author="Elena Rovenskaya" w:date="2017-02-11T21:11:00Z">
              <w:r>
                <w:t>E</w:t>
              </w:r>
            </w:ins>
            <w:del w:id="242" w:author="Elena Rovenskaya" w:date="2017-02-11T21:11:00Z">
              <w:r w:rsidR="007E3452" w:rsidRPr="0071159E" w:rsidDel="0045324F">
                <w:delText>e</w:delText>
              </w:r>
            </w:del>
            <w:r w:rsidR="007E3452" w:rsidRPr="0071159E">
              <w:t>nvironmentalists</w:t>
            </w:r>
          </w:p>
        </w:tc>
        <w:tc>
          <w:tcPr>
            <w:tcW w:w="4761" w:type="dxa"/>
            <w:tcBorders>
              <w:top w:val="nil"/>
              <w:left w:val="nil"/>
              <w:bottom w:val="single" w:sz="4" w:space="0" w:color="auto"/>
              <w:right w:val="single" w:sz="4" w:space="0" w:color="auto"/>
            </w:tcBorders>
            <w:shd w:val="clear" w:color="auto" w:fill="auto"/>
            <w:vAlign w:val="center"/>
            <w:hideMark/>
          </w:tcPr>
          <w:p w14:paraId="4EF77712" w14:textId="72808656" w:rsidR="007E3452" w:rsidRPr="0071159E" w:rsidRDefault="0045324F" w:rsidP="0045324F">
            <w:pPr>
              <w:pStyle w:val="NoSpacing"/>
              <w:pPrChange w:id="243" w:author="Elena Rovenskaya" w:date="2017-02-11T21:12:00Z">
                <w:pPr>
                  <w:spacing w:after="0" w:line="240" w:lineRule="auto"/>
                </w:pPr>
              </w:pPrChange>
            </w:pPr>
            <w:ins w:id="244" w:author="Elena Rovenskaya" w:date="2017-02-11T21:13:00Z">
              <w:r>
                <w:t>P</w:t>
              </w:r>
            </w:ins>
            <w:del w:id="245" w:author="Elena Rovenskaya" w:date="2017-02-11T21:13:00Z">
              <w:r w:rsidR="007E3452" w:rsidRPr="0071159E" w:rsidDel="0045324F">
                <w:delText>p</w:delText>
              </w:r>
            </w:del>
            <w:r w:rsidR="007E3452" w:rsidRPr="0071159E">
              <w:t>eople from organizations</w:t>
            </w:r>
            <w:ins w:id="246" w:author="Elena Rovenskaya" w:date="2017-02-11T21:13:00Z">
              <w:r>
                <w:t>,</w:t>
              </w:r>
            </w:ins>
            <w:r w:rsidR="007E3452" w:rsidRPr="0071159E">
              <w:t xml:space="preserve"> which advocate wolf reintroduction</w:t>
            </w:r>
          </w:p>
        </w:tc>
        <w:tc>
          <w:tcPr>
            <w:tcW w:w="2410" w:type="dxa"/>
            <w:tcBorders>
              <w:top w:val="nil"/>
              <w:left w:val="nil"/>
              <w:bottom w:val="single" w:sz="4" w:space="0" w:color="auto"/>
              <w:right w:val="single" w:sz="4" w:space="0" w:color="auto"/>
            </w:tcBorders>
            <w:shd w:val="clear" w:color="auto" w:fill="auto"/>
            <w:vAlign w:val="center"/>
            <w:hideMark/>
          </w:tcPr>
          <w:p w14:paraId="069FC8A8" w14:textId="520C5297" w:rsidR="007E3452" w:rsidRPr="0071159E" w:rsidRDefault="00C34AAF" w:rsidP="0045324F">
            <w:pPr>
              <w:pStyle w:val="NoSpacing"/>
              <w:pPrChange w:id="247" w:author="Elena Rovenskaya" w:date="2017-02-11T21:12:00Z">
                <w:pPr>
                  <w:spacing w:after="0" w:line="240" w:lineRule="auto"/>
                </w:pPr>
              </w:pPrChange>
            </w:pPr>
            <w:ins w:id="248" w:author="Elena Rovenskaya" w:date="2017-02-11T21:14:00Z">
              <w:r>
                <w:t>S</w:t>
              </w:r>
            </w:ins>
            <w:del w:id="249" w:author="Elena Rovenskaya" w:date="2017-02-11T21:14:00Z">
              <w:r w:rsidR="007E3452" w:rsidRPr="0071159E" w:rsidDel="00C34AAF">
                <w:delText>s</w:delText>
              </w:r>
            </w:del>
            <w:r w:rsidR="007E3452" w:rsidRPr="0071159E">
              <w:t>trongly positive</w:t>
            </w:r>
          </w:p>
        </w:tc>
      </w:tr>
      <w:tr w:rsidR="0045324F" w:rsidRPr="007E3452" w14:paraId="496E1716" w14:textId="77777777" w:rsidTr="0045324F">
        <w:trPr>
          <w:trHeight w:val="20"/>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7886BD2C" w14:textId="49554637" w:rsidR="007E3452" w:rsidRPr="0071159E" w:rsidRDefault="0045324F" w:rsidP="0045324F">
            <w:pPr>
              <w:pStyle w:val="NoSpacing"/>
              <w:pPrChange w:id="250" w:author="Elena Rovenskaya" w:date="2017-02-11T21:12:00Z">
                <w:pPr>
                  <w:spacing w:after="0" w:line="240" w:lineRule="auto"/>
                </w:pPr>
              </w:pPrChange>
            </w:pPr>
            <w:ins w:id="251" w:author="Elena Rovenskaya" w:date="2017-02-11T21:11:00Z">
              <w:r>
                <w:t>U</w:t>
              </w:r>
            </w:ins>
            <w:del w:id="252" w:author="Elena Rovenskaya" w:date="2017-02-11T21:11:00Z">
              <w:r w:rsidR="007E3452" w:rsidRPr="0071159E" w:rsidDel="0045324F">
                <w:delText>u</w:delText>
              </w:r>
            </w:del>
            <w:r w:rsidR="007E3452" w:rsidRPr="0071159E">
              <w:t>rbanites</w:t>
            </w:r>
          </w:p>
        </w:tc>
        <w:tc>
          <w:tcPr>
            <w:tcW w:w="4761" w:type="dxa"/>
            <w:tcBorders>
              <w:top w:val="nil"/>
              <w:left w:val="nil"/>
              <w:bottom w:val="single" w:sz="4" w:space="0" w:color="auto"/>
              <w:right w:val="single" w:sz="4" w:space="0" w:color="auto"/>
            </w:tcBorders>
            <w:shd w:val="clear" w:color="auto" w:fill="auto"/>
            <w:vAlign w:val="center"/>
            <w:hideMark/>
          </w:tcPr>
          <w:p w14:paraId="64143BF1" w14:textId="3143D6EB" w:rsidR="007E3452" w:rsidRPr="0071159E" w:rsidRDefault="007E3452" w:rsidP="0045324F">
            <w:pPr>
              <w:pStyle w:val="NoSpacing"/>
              <w:pPrChange w:id="253" w:author="Elena Rovenskaya" w:date="2017-02-11T21:12:00Z">
                <w:pPr>
                  <w:spacing w:after="0" w:line="240" w:lineRule="auto"/>
                </w:pPr>
              </w:pPrChange>
            </w:pPr>
            <w:del w:id="254" w:author="Elena Rovenskaya" w:date="2017-02-11T21:13:00Z">
              <w:r w:rsidRPr="0071159E" w:rsidDel="0045324F">
                <w:delText xml:space="preserve">people </w:delText>
              </w:r>
            </w:del>
            <w:ins w:id="255" w:author="Elena Rovenskaya" w:date="2017-02-11T21:13:00Z">
              <w:r w:rsidR="0045324F">
                <w:t>P</w:t>
              </w:r>
              <w:r w:rsidR="0045324F" w:rsidRPr="0071159E">
                <w:t xml:space="preserve">eople </w:t>
              </w:r>
            </w:ins>
            <w:r w:rsidRPr="0071159E">
              <w:t>living in urban areas, not owning livestock or reindeer, and not hunters</w:t>
            </w:r>
          </w:p>
        </w:tc>
        <w:tc>
          <w:tcPr>
            <w:tcW w:w="2410" w:type="dxa"/>
            <w:tcBorders>
              <w:top w:val="nil"/>
              <w:left w:val="nil"/>
              <w:bottom w:val="single" w:sz="4" w:space="0" w:color="auto"/>
              <w:right w:val="single" w:sz="4" w:space="0" w:color="auto"/>
            </w:tcBorders>
            <w:shd w:val="clear" w:color="auto" w:fill="auto"/>
            <w:vAlign w:val="center"/>
            <w:hideMark/>
          </w:tcPr>
          <w:p w14:paraId="774C693C" w14:textId="3DC951A8" w:rsidR="007E3452" w:rsidRPr="0071159E" w:rsidRDefault="00C34AAF" w:rsidP="0045324F">
            <w:pPr>
              <w:pStyle w:val="NoSpacing"/>
              <w:pPrChange w:id="256" w:author="Elena Rovenskaya" w:date="2017-02-11T21:12:00Z">
                <w:pPr>
                  <w:spacing w:after="0" w:line="240" w:lineRule="auto"/>
                </w:pPr>
              </w:pPrChange>
            </w:pPr>
            <w:ins w:id="257" w:author="Elena Rovenskaya" w:date="2017-02-11T21:14:00Z">
              <w:r>
                <w:t>G</w:t>
              </w:r>
            </w:ins>
            <w:del w:id="258" w:author="Elena Rovenskaya" w:date="2017-02-11T21:14:00Z">
              <w:r w:rsidR="007E3452" w:rsidRPr="0071159E" w:rsidDel="00C34AAF">
                <w:delText>g</w:delText>
              </w:r>
            </w:del>
            <w:r w:rsidR="007E3452" w:rsidRPr="0071159E">
              <w:t>enerally positive</w:t>
            </w:r>
          </w:p>
        </w:tc>
      </w:tr>
      <w:tr w:rsidR="0045324F" w:rsidRPr="007E3452" w14:paraId="256E1E1B" w14:textId="77777777" w:rsidTr="0045324F">
        <w:trPr>
          <w:trHeight w:val="20"/>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1F787D3D" w14:textId="2F4A29E7" w:rsidR="007E3452" w:rsidRPr="0071159E" w:rsidRDefault="0045324F" w:rsidP="0045324F">
            <w:pPr>
              <w:pStyle w:val="NoSpacing"/>
              <w:pPrChange w:id="259" w:author="Elena Rovenskaya" w:date="2017-02-11T21:12:00Z">
                <w:pPr>
                  <w:spacing w:after="0" w:line="240" w:lineRule="auto"/>
                </w:pPr>
              </w:pPrChange>
            </w:pPr>
            <w:ins w:id="260" w:author="Elena Rovenskaya" w:date="2017-02-11T21:13:00Z">
              <w:r>
                <w:t>H</w:t>
              </w:r>
            </w:ins>
            <w:del w:id="261" w:author="Elena Rovenskaya" w:date="2017-02-11T21:13:00Z">
              <w:r w:rsidR="007E3452" w:rsidRPr="0071159E" w:rsidDel="0045324F">
                <w:delText>h</w:delText>
              </w:r>
            </w:del>
            <w:r w:rsidR="007E3452" w:rsidRPr="0071159E">
              <w:t>unters</w:t>
            </w:r>
          </w:p>
        </w:tc>
        <w:tc>
          <w:tcPr>
            <w:tcW w:w="4761" w:type="dxa"/>
            <w:tcBorders>
              <w:top w:val="nil"/>
              <w:left w:val="nil"/>
              <w:bottom w:val="single" w:sz="4" w:space="0" w:color="auto"/>
              <w:right w:val="single" w:sz="4" w:space="0" w:color="auto"/>
            </w:tcBorders>
            <w:shd w:val="clear" w:color="auto" w:fill="auto"/>
            <w:vAlign w:val="center"/>
            <w:hideMark/>
          </w:tcPr>
          <w:p w14:paraId="6C694342" w14:textId="1298B823" w:rsidR="007E3452" w:rsidRPr="0071159E" w:rsidRDefault="0045324F" w:rsidP="0045324F">
            <w:pPr>
              <w:pStyle w:val="NoSpacing"/>
              <w:pPrChange w:id="262" w:author="Elena Rovenskaya" w:date="2017-02-11T21:12:00Z">
                <w:pPr>
                  <w:spacing w:after="0" w:line="240" w:lineRule="auto"/>
                </w:pPr>
              </w:pPrChange>
            </w:pPr>
            <w:ins w:id="263" w:author="Elena Rovenskaya" w:date="2017-02-11T21:13:00Z">
              <w:r>
                <w:t>P</w:t>
              </w:r>
            </w:ins>
            <w:del w:id="264" w:author="Elena Rovenskaya" w:date="2017-02-11T21:13:00Z">
              <w:r w:rsidR="007E3452" w:rsidRPr="0071159E" w:rsidDel="0045324F">
                <w:delText>p</w:delText>
              </w:r>
            </w:del>
            <w:r w:rsidR="007E3452" w:rsidRPr="0071159E">
              <w:t>eople practicing hunting activities</w:t>
            </w:r>
          </w:p>
        </w:tc>
        <w:tc>
          <w:tcPr>
            <w:tcW w:w="2410" w:type="dxa"/>
            <w:tcBorders>
              <w:top w:val="nil"/>
              <w:left w:val="nil"/>
              <w:bottom w:val="single" w:sz="4" w:space="0" w:color="auto"/>
              <w:right w:val="single" w:sz="4" w:space="0" w:color="auto"/>
            </w:tcBorders>
            <w:shd w:val="clear" w:color="auto" w:fill="auto"/>
            <w:vAlign w:val="center"/>
            <w:hideMark/>
          </w:tcPr>
          <w:p w14:paraId="1D461A5D" w14:textId="6F4E7BF6" w:rsidR="007E3452" w:rsidRPr="0071159E" w:rsidRDefault="00C34AAF" w:rsidP="0045324F">
            <w:pPr>
              <w:pStyle w:val="NoSpacing"/>
              <w:pPrChange w:id="265" w:author="Elena Rovenskaya" w:date="2017-02-11T21:12:00Z">
                <w:pPr>
                  <w:spacing w:after="0" w:line="240" w:lineRule="auto"/>
                </w:pPr>
              </w:pPrChange>
            </w:pPr>
            <w:ins w:id="266" w:author="Elena Rovenskaya" w:date="2017-02-11T21:14:00Z">
              <w:r>
                <w:t>S</w:t>
              </w:r>
            </w:ins>
            <w:del w:id="267" w:author="Elena Rovenskaya" w:date="2017-02-11T21:14:00Z">
              <w:r w:rsidR="007E3452" w:rsidRPr="0071159E" w:rsidDel="00C34AAF">
                <w:delText>s</w:delText>
              </w:r>
            </w:del>
            <w:r w:rsidR="007E3452" w:rsidRPr="0071159E">
              <w:t>trongly negative</w:t>
            </w:r>
          </w:p>
        </w:tc>
      </w:tr>
      <w:tr w:rsidR="0045324F" w:rsidRPr="007E3452" w14:paraId="19C4E4F1" w14:textId="77777777" w:rsidTr="0045324F">
        <w:trPr>
          <w:trHeight w:val="20"/>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0C85ADC1" w14:textId="4B364920" w:rsidR="007E3452" w:rsidRPr="0071159E" w:rsidRDefault="0045324F" w:rsidP="0045324F">
            <w:pPr>
              <w:pStyle w:val="NoSpacing"/>
              <w:pPrChange w:id="268" w:author="Elena Rovenskaya" w:date="2017-02-11T21:12:00Z">
                <w:pPr>
                  <w:spacing w:after="0" w:line="240" w:lineRule="auto"/>
                </w:pPr>
              </w:pPrChange>
            </w:pPr>
            <w:ins w:id="269" w:author="Elena Rovenskaya" w:date="2017-02-11T21:13:00Z">
              <w:r>
                <w:t>F</w:t>
              </w:r>
            </w:ins>
            <w:del w:id="270" w:author="Elena Rovenskaya" w:date="2017-02-11T21:13:00Z">
              <w:r w:rsidR="007E3452" w:rsidRPr="0071159E" w:rsidDel="0045324F">
                <w:delText>f</w:delText>
              </w:r>
            </w:del>
            <w:r w:rsidR="007E3452" w:rsidRPr="0071159E">
              <w:t xml:space="preserve">armers </w:t>
            </w:r>
          </w:p>
        </w:tc>
        <w:tc>
          <w:tcPr>
            <w:tcW w:w="4761" w:type="dxa"/>
            <w:tcBorders>
              <w:top w:val="nil"/>
              <w:left w:val="nil"/>
              <w:bottom w:val="single" w:sz="4" w:space="0" w:color="auto"/>
              <w:right w:val="single" w:sz="4" w:space="0" w:color="auto"/>
            </w:tcBorders>
            <w:shd w:val="clear" w:color="auto" w:fill="auto"/>
            <w:vAlign w:val="center"/>
            <w:hideMark/>
          </w:tcPr>
          <w:p w14:paraId="7F678493" w14:textId="07DCC420" w:rsidR="007E3452" w:rsidRPr="0071159E" w:rsidRDefault="0045324F" w:rsidP="0045324F">
            <w:pPr>
              <w:pStyle w:val="NoSpacing"/>
              <w:pPrChange w:id="271" w:author="Elena Rovenskaya" w:date="2017-02-11T21:12:00Z">
                <w:pPr>
                  <w:spacing w:after="0" w:line="240" w:lineRule="auto"/>
                </w:pPr>
              </w:pPrChange>
            </w:pPr>
            <w:ins w:id="272" w:author="Elena Rovenskaya" w:date="2017-02-11T21:13:00Z">
              <w:r>
                <w:t>P</w:t>
              </w:r>
            </w:ins>
            <w:del w:id="273" w:author="Elena Rovenskaya" w:date="2017-02-11T21:13:00Z">
              <w:r w:rsidR="007E3452" w:rsidRPr="0071159E" w:rsidDel="0045324F">
                <w:delText>p</w:delText>
              </w:r>
            </w:del>
            <w:r w:rsidR="007E3452" w:rsidRPr="0071159E">
              <w:t>eople owning livestock and living in rural areas</w:t>
            </w:r>
          </w:p>
        </w:tc>
        <w:tc>
          <w:tcPr>
            <w:tcW w:w="2410" w:type="dxa"/>
            <w:tcBorders>
              <w:top w:val="nil"/>
              <w:left w:val="nil"/>
              <w:bottom w:val="single" w:sz="4" w:space="0" w:color="auto"/>
              <w:right w:val="single" w:sz="4" w:space="0" w:color="auto"/>
            </w:tcBorders>
            <w:shd w:val="clear" w:color="auto" w:fill="auto"/>
            <w:vAlign w:val="center"/>
            <w:hideMark/>
          </w:tcPr>
          <w:p w14:paraId="4155F5D6" w14:textId="30F675B8" w:rsidR="007E3452" w:rsidRPr="0071159E" w:rsidRDefault="00C34AAF" w:rsidP="0045324F">
            <w:pPr>
              <w:pStyle w:val="NoSpacing"/>
              <w:pPrChange w:id="274" w:author="Elena Rovenskaya" w:date="2017-02-11T21:12:00Z">
                <w:pPr>
                  <w:spacing w:after="0" w:line="240" w:lineRule="auto"/>
                </w:pPr>
              </w:pPrChange>
            </w:pPr>
            <w:ins w:id="275" w:author="Elena Rovenskaya" w:date="2017-02-11T21:14:00Z">
              <w:r>
                <w:t>N</w:t>
              </w:r>
            </w:ins>
            <w:del w:id="276" w:author="Elena Rovenskaya" w:date="2017-02-11T21:14:00Z">
              <w:r w:rsidR="007E3452" w:rsidRPr="0071159E" w:rsidDel="00C34AAF">
                <w:delText>n</w:delText>
              </w:r>
            </w:del>
            <w:r w:rsidR="007E3452" w:rsidRPr="0071159E">
              <w:t>egative</w:t>
            </w:r>
          </w:p>
        </w:tc>
      </w:tr>
      <w:tr w:rsidR="0045324F" w:rsidRPr="007E3452" w14:paraId="165397B5" w14:textId="77777777" w:rsidTr="0045324F">
        <w:trPr>
          <w:trHeight w:val="20"/>
        </w:trPr>
        <w:tc>
          <w:tcPr>
            <w:tcW w:w="2200" w:type="dxa"/>
            <w:tcBorders>
              <w:top w:val="nil"/>
              <w:left w:val="single" w:sz="4" w:space="0" w:color="auto"/>
              <w:bottom w:val="single" w:sz="4" w:space="0" w:color="auto"/>
              <w:right w:val="single" w:sz="4" w:space="0" w:color="auto"/>
            </w:tcBorders>
            <w:shd w:val="clear" w:color="auto" w:fill="auto"/>
            <w:vAlign w:val="center"/>
            <w:hideMark/>
          </w:tcPr>
          <w:p w14:paraId="318FAEFE" w14:textId="7CA03207" w:rsidR="007E3452" w:rsidRPr="0071159E" w:rsidRDefault="0045324F" w:rsidP="0045324F">
            <w:pPr>
              <w:pStyle w:val="NoSpacing"/>
              <w:pPrChange w:id="277" w:author="Elena Rovenskaya" w:date="2017-02-11T21:12:00Z">
                <w:pPr>
                  <w:spacing w:after="0" w:line="240" w:lineRule="auto"/>
                </w:pPr>
              </w:pPrChange>
            </w:pPr>
            <w:ins w:id="278" w:author="Elena Rovenskaya" w:date="2017-02-11T21:13:00Z">
              <w:r>
                <w:t>R</w:t>
              </w:r>
            </w:ins>
            <w:del w:id="279" w:author="Elena Rovenskaya" w:date="2017-02-11T21:13:00Z">
              <w:r w:rsidR="007E3452" w:rsidRPr="0071159E" w:rsidDel="0045324F">
                <w:delText>r</w:delText>
              </w:r>
            </w:del>
            <w:r w:rsidR="007E3452" w:rsidRPr="0071159E">
              <w:t>eindeer herders</w:t>
            </w:r>
          </w:p>
        </w:tc>
        <w:tc>
          <w:tcPr>
            <w:tcW w:w="4761" w:type="dxa"/>
            <w:tcBorders>
              <w:top w:val="nil"/>
              <w:left w:val="nil"/>
              <w:bottom w:val="single" w:sz="4" w:space="0" w:color="auto"/>
              <w:right w:val="single" w:sz="4" w:space="0" w:color="auto"/>
            </w:tcBorders>
            <w:shd w:val="clear" w:color="auto" w:fill="auto"/>
            <w:vAlign w:val="center"/>
            <w:hideMark/>
          </w:tcPr>
          <w:p w14:paraId="70391E03" w14:textId="62DD78C2" w:rsidR="007E3452" w:rsidRPr="0071159E" w:rsidRDefault="0045324F" w:rsidP="0045324F">
            <w:pPr>
              <w:pStyle w:val="NoSpacing"/>
              <w:pPrChange w:id="280" w:author="Elena Rovenskaya" w:date="2017-02-11T21:12:00Z">
                <w:pPr>
                  <w:spacing w:after="0" w:line="240" w:lineRule="auto"/>
                </w:pPr>
              </w:pPrChange>
            </w:pPr>
            <w:ins w:id="281" w:author="Elena Rovenskaya" w:date="2017-02-11T21:14:00Z">
              <w:r>
                <w:t>P</w:t>
              </w:r>
            </w:ins>
            <w:del w:id="282" w:author="Elena Rovenskaya" w:date="2017-02-11T21:14:00Z">
              <w:r w:rsidR="007E3452" w:rsidRPr="0071159E" w:rsidDel="0045324F">
                <w:delText>p</w:delText>
              </w:r>
            </w:del>
            <w:r w:rsidR="007E3452" w:rsidRPr="0071159E">
              <w:t>eople involved in reindeer herding in northern Sweden</w:t>
            </w:r>
            <w:ins w:id="283" w:author="Elena Rovenskaya" w:date="2017-02-11T21:14:00Z">
              <w:r w:rsidR="00FA650D">
                <w:t xml:space="preserve"> (most – Samis)</w:t>
              </w:r>
            </w:ins>
            <w:r w:rsidR="007E3452" w:rsidRPr="0071159E">
              <w:t xml:space="preserve"> </w:t>
            </w:r>
          </w:p>
        </w:tc>
        <w:tc>
          <w:tcPr>
            <w:tcW w:w="2410" w:type="dxa"/>
            <w:tcBorders>
              <w:top w:val="nil"/>
              <w:left w:val="nil"/>
              <w:bottom w:val="single" w:sz="4" w:space="0" w:color="auto"/>
              <w:right w:val="single" w:sz="4" w:space="0" w:color="auto"/>
            </w:tcBorders>
            <w:shd w:val="clear" w:color="auto" w:fill="auto"/>
            <w:vAlign w:val="center"/>
            <w:hideMark/>
          </w:tcPr>
          <w:p w14:paraId="5A414DD4" w14:textId="7A0ED64D" w:rsidR="007E3452" w:rsidRPr="0071159E" w:rsidRDefault="00C34AAF" w:rsidP="0045324F">
            <w:pPr>
              <w:pStyle w:val="NoSpacing"/>
              <w:pPrChange w:id="284" w:author="Elena Rovenskaya" w:date="2017-02-11T21:12:00Z">
                <w:pPr>
                  <w:spacing w:after="0" w:line="240" w:lineRule="auto"/>
                </w:pPr>
              </w:pPrChange>
            </w:pPr>
            <w:ins w:id="285" w:author="Elena Rovenskaya" w:date="2017-02-11T21:14:00Z">
              <w:r>
                <w:t>N</w:t>
              </w:r>
            </w:ins>
            <w:del w:id="286" w:author="Elena Rovenskaya" w:date="2017-02-11T21:14:00Z">
              <w:r w:rsidR="007E3452" w:rsidRPr="0071159E" w:rsidDel="00C34AAF">
                <w:delText>n</w:delText>
              </w:r>
            </w:del>
            <w:r w:rsidR="007E3452" w:rsidRPr="0071159E">
              <w:t>egative</w:t>
            </w:r>
          </w:p>
        </w:tc>
      </w:tr>
    </w:tbl>
    <w:p w14:paraId="4A419AC5" w14:textId="77777777" w:rsidR="007E3452" w:rsidRDefault="007E3452" w:rsidP="002C128D"/>
    <w:p w14:paraId="44852EBE" w14:textId="593E7036" w:rsidR="00782533" w:rsidRDefault="002C128D">
      <w:r>
        <w:rPr>
          <w:rFonts w:hint="eastAsia"/>
        </w:rPr>
        <w:t xml:space="preserve">In the scope of the literature review </w:t>
      </w:r>
      <w:r w:rsidR="001976B3">
        <w:t>for</w:t>
      </w:r>
      <w:r>
        <w:rPr>
          <w:rFonts w:hint="eastAsia"/>
        </w:rPr>
        <w:t xml:space="preserve"> this paper, </w:t>
      </w:r>
      <w:r>
        <w:t>no</w:t>
      </w:r>
      <w:r>
        <w:rPr>
          <w:rFonts w:hint="eastAsia"/>
        </w:rPr>
        <w:t xml:space="preserve"> studie</w:t>
      </w:r>
      <w:r>
        <w:t xml:space="preserve">s have been </w:t>
      </w:r>
      <w:r>
        <w:rPr>
          <w:rFonts w:hint="eastAsia"/>
        </w:rPr>
        <w:t>found to report</w:t>
      </w:r>
      <w:r>
        <w:t xml:space="preserve"> on</w:t>
      </w:r>
      <w:r>
        <w:rPr>
          <w:rFonts w:hint="eastAsia"/>
        </w:rPr>
        <w:t xml:space="preserve"> the size of </w:t>
      </w:r>
      <w:r>
        <w:t xml:space="preserve">the </w:t>
      </w:r>
      <w:r>
        <w:rPr>
          <w:rFonts w:hint="eastAsia"/>
        </w:rPr>
        <w:t>different stakeholder</w:t>
      </w:r>
      <w:r>
        <w:t xml:space="preserve"> groups</w:t>
      </w:r>
      <w:r>
        <w:rPr>
          <w:rFonts w:hint="eastAsia"/>
        </w:rPr>
        <w:t xml:space="preserve"> and their relative influences on the policy making </w:t>
      </w:r>
      <w:r>
        <w:t>related to</w:t>
      </w:r>
      <w:r>
        <w:rPr>
          <w:rFonts w:hint="eastAsia"/>
        </w:rPr>
        <w:t xml:space="preserve"> the wolf management. </w:t>
      </w:r>
      <w:ins w:id="287" w:author="Elena Rovenskaya" w:date="2017-02-11T21:16:00Z">
        <w:r w:rsidR="001A563A">
          <w:t xml:space="preserve">The conclusion that we have derived </w:t>
        </w:r>
      </w:ins>
      <w:del w:id="288" w:author="Elena Rovenskaya" w:date="2017-02-11T21:16:00Z">
        <w:r w:rsidDel="001A563A">
          <w:rPr>
            <w:rFonts w:hint="eastAsia"/>
          </w:rPr>
          <w:delText xml:space="preserve">From </w:delText>
        </w:r>
      </w:del>
      <w:ins w:id="289" w:author="Elena Rovenskaya" w:date="2017-02-11T21:16:00Z">
        <w:r w:rsidR="001A563A">
          <w:t>f</w:t>
        </w:r>
        <w:r w:rsidR="001A563A">
          <w:rPr>
            <w:rFonts w:hint="eastAsia"/>
          </w:rPr>
          <w:t xml:space="preserve">rom </w:t>
        </w:r>
      </w:ins>
      <w:r>
        <w:rPr>
          <w:rFonts w:hint="eastAsia"/>
        </w:rPr>
        <w:t xml:space="preserve">the </w:t>
      </w:r>
      <w:del w:id="290" w:author="Elena Rovenskaya" w:date="2017-02-11T21:16:00Z">
        <w:r w:rsidDel="001A563A">
          <w:rPr>
            <w:rFonts w:hint="eastAsia"/>
          </w:rPr>
          <w:delText xml:space="preserve">informants </w:delText>
        </w:r>
      </w:del>
      <w:r>
        <w:rPr>
          <w:rFonts w:hint="eastAsia"/>
        </w:rPr>
        <w:t>interview</w:t>
      </w:r>
      <w:ins w:id="291" w:author="Elena Rovenskaya" w:date="2017-02-11T21:16:00Z">
        <w:r w:rsidR="001A563A">
          <w:t>s</w:t>
        </w:r>
      </w:ins>
      <w:del w:id="292" w:author="Elena Rovenskaya" w:date="2017-02-11T21:16:00Z">
        <w:r w:rsidDel="001A563A">
          <w:rPr>
            <w:rFonts w:hint="eastAsia"/>
          </w:rPr>
          <w:delText>e</w:delText>
        </w:r>
      </w:del>
      <w:ins w:id="293" w:author="Elena Rovenskaya" w:date="2017-02-11T21:16:00Z">
        <w:r w:rsidR="001A563A">
          <w:t xml:space="preserve"> with a number of </w:t>
        </w:r>
        <w:commentRangeStart w:id="294"/>
        <w:r w:rsidR="001A563A">
          <w:t>experts</w:t>
        </w:r>
      </w:ins>
      <w:commentRangeEnd w:id="294"/>
      <w:ins w:id="295" w:author="Elena Rovenskaya" w:date="2017-02-11T21:17:00Z">
        <w:r w:rsidR="001A563A">
          <w:rPr>
            <w:rStyle w:val="CommentReference"/>
          </w:rPr>
          <w:commentReference w:id="294"/>
        </w:r>
      </w:ins>
      <w:del w:id="297" w:author="Elena Rovenskaya" w:date="2017-02-11T21:16:00Z">
        <w:r w:rsidDel="001A563A">
          <w:rPr>
            <w:rFonts w:hint="eastAsia"/>
          </w:rPr>
          <w:delText>d</w:delText>
        </w:r>
      </w:del>
      <w:del w:id="298" w:author="Elena Rovenskaya" w:date="2017-02-11T21:17:00Z">
        <w:r w:rsidDel="001A563A">
          <w:rPr>
            <w:rFonts w:hint="eastAsia"/>
          </w:rPr>
          <w:delText xml:space="preserve"> by the author</w:delText>
        </w:r>
        <w:r w:rsidR="006368C3" w:rsidDel="001A563A">
          <w:rPr>
            <w:rFonts w:hint="eastAsia"/>
          </w:rPr>
          <w:delText>s</w:delText>
        </w:r>
      </w:del>
      <w:r>
        <w:rPr>
          <w:rFonts w:hint="eastAsia"/>
        </w:rPr>
        <w:t xml:space="preserve">, </w:t>
      </w:r>
      <w:commentRangeStart w:id="299"/>
      <w:r>
        <w:rPr>
          <w:rFonts w:hint="eastAsia"/>
        </w:rPr>
        <w:t xml:space="preserve">hunters </w:t>
      </w:r>
      <w:r>
        <w:t>constitute</w:t>
      </w:r>
      <w:r>
        <w:rPr>
          <w:rFonts w:hint="eastAsia"/>
        </w:rPr>
        <w:t xml:space="preserve"> the </w:t>
      </w:r>
      <w:commentRangeStart w:id="300"/>
      <w:r>
        <w:rPr>
          <w:rFonts w:hint="eastAsia"/>
        </w:rPr>
        <w:t>biggest stakeholder</w:t>
      </w:r>
      <w:r>
        <w:t xml:space="preserve"> </w:t>
      </w:r>
      <w:commentRangeEnd w:id="300"/>
      <w:r w:rsidR="001A7F63">
        <w:rPr>
          <w:rStyle w:val="CommentReference"/>
        </w:rPr>
        <w:commentReference w:id="300"/>
      </w:r>
      <w:r>
        <w:t>group</w:t>
      </w:r>
      <w:r>
        <w:rPr>
          <w:rFonts w:hint="eastAsia"/>
        </w:rPr>
        <w:t xml:space="preserve"> with the strongest negative attitudes in the anti-wolf camp</w:t>
      </w:r>
      <w:r>
        <w:t>,</w:t>
      </w:r>
      <w:r>
        <w:rPr>
          <w:rFonts w:hint="eastAsia"/>
        </w:rPr>
        <w:t xml:space="preserve"> and are most influential in the policy making process.</w:t>
      </w:r>
      <w:del w:id="301" w:author="Elena Rovenskaya" w:date="2017-02-11T21:20:00Z">
        <w:r w:rsidDel="00CA6ABF">
          <w:rPr>
            <w:rFonts w:hint="eastAsia"/>
          </w:rPr>
          <w:delText xml:space="preserve"> </w:delText>
        </w:r>
      </w:del>
      <w:r>
        <w:rPr>
          <w:rFonts w:hint="eastAsia"/>
        </w:rPr>
        <w:t xml:space="preserve"> Following</w:t>
      </w:r>
      <w:r>
        <w:t xml:space="preserve"> this group</w:t>
      </w:r>
      <w:r>
        <w:rPr>
          <w:rFonts w:hint="eastAsia"/>
        </w:rPr>
        <w:t xml:space="preserve"> are the </w:t>
      </w:r>
      <w:r>
        <w:t>r</w:t>
      </w:r>
      <w:r>
        <w:rPr>
          <w:rFonts w:hint="eastAsia"/>
        </w:rPr>
        <w:t>eindeer herders</w:t>
      </w:r>
      <w:r>
        <w:t>, while</w:t>
      </w:r>
      <w:r>
        <w:rPr>
          <w:rFonts w:hint="eastAsia"/>
        </w:rPr>
        <w:t xml:space="preserve"> </w:t>
      </w:r>
      <w:r>
        <w:t>f</w:t>
      </w:r>
      <w:r>
        <w:rPr>
          <w:rFonts w:hint="eastAsia"/>
        </w:rPr>
        <w:t xml:space="preserve">armers are least extreme </w:t>
      </w:r>
      <w:r>
        <w:t>with their</w:t>
      </w:r>
      <w:r>
        <w:rPr>
          <w:rFonts w:hint="eastAsia"/>
        </w:rPr>
        <w:t xml:space="preserve"> negative attitudes. Environmentalists </w:t>
      </w:r>
      <w:r>
        <w:t>are considered a small</w:t>
      </w:r>
      <w:r>
        <w:rPr>
          <w:rFonts w:hint="eastAsia"/>
        </w:rPr>
        <w:t xml:space="preserve"> stakeholder</w:t>
      </w:r>
      <w:r>
        <w:t xml:space="preserve"> group</w:t>
      </w:r>
      <w:r>
        <w:rPr>
          <w:rFonts w:hint="eastAsia"/>
        </w:rPr>
        <w:t xml:space="preserve">, </w:t>
      </w:r>
      <w:r>
        <w:t>although</w:t>
      </w:r>
      <w:r>
        <w:rPr>
          <w:rFonts w:hint="eastAsia"/>
        </w:rPr>
        <w:t xml:space="preserve"> they </w:t>
      </w:r>
      <w:r>
        <w:t>might be</w:t>
      </w:r>
      <w:r>
        <w:rPr>
          <w:rFonts w:hint="eastAsia"/>
        </w:rPr>
        <w:t xml:space="preserve"> influential on the policy</w:t>
      </w:r>
      <w:r>
        <w:t xml:space="preserve"> making</w:t>
      </w:r>
      <w:r>
        <w:rPr>
          <w:rFonts w:hint="eastAsia"/>
        </w:rPr>
        <w:t xml:space="preserve">. </w:t>
      </w:r>
      <w:r>
        <w:t>U</w:t>
      </w:r>
      <w:r>
        <w:rPr>
          <w:rFonts w:hint="eastAsia"/>
        </w:rPr>
        <w:t>rbanites</w:t>
      </w:r>
      <w:r>
        <w:t>,</w:t>
      </w:r>
      <w:r>
        <w:rPr>
          <w:rFonts w:hint="eastAsia"/>
        </w:rPr>
        <w:t xml:space="preserve"> </w:t>
      </w:r>
      <w:r>
        <w:t>who constitute</w:t>
      </w:r>
      <w:r>
        <w:rPr>
          <w:rFonts w:hint="eastAsia"/>
        </w:rPr>
        <w:t xml:space="preserve"> the major</w:t>
      </w:r>
      <w:r>
        <w:t xml:space="preserve"> part of the</w:t>
      </w:r>
      <w:r>
        <w:rPr>
          <w:rFonts w:hint="eastAsia"/>
        </w:rPr>
        <w:t xml:space="preserve"> stakeholders, </w:t>
      </w:r>
      <w:r>
        <w:t>are considered</w:t>
      </w:r>
      <w:r>
        <w:rPr>
          <w:rFonts w:hint="eastAsia"/>
        </w:rPr>
        <w:t xml:space="preserve"> most moderate and indifferent towards wolves. </w:t>
      </w:r>
      <w:r w:rsidR="001976B3">
        <w:t>In fact, a</w:t>
      </w:r>
      <w:r w:rsidR="00737CD9">
        <w:t xml:space="preserve"> majority of Swedes are supposedly indifferent, or have very little interest, in this issue.  </w:t>
      </w:r>
      <w:commentRangeEnd w:id="299"/>
      <w:r w:rsidR="00BE795F">
        <w:rPr>
          <w:rStyle w:val="CommentReference"/>
        </w:rPr>
        <w:commentReference w:id="299"/>
      </w:r>
    </w:p>
    <w:p w14:paraId="09936F18" w14:textId="4B7FB0C7" w:rsidR="00080048" w:rsidRPr="00D905C7" w:rsidDel="0062511E" w:rsidRDefault="00E21E1E" w:rsidP="00514A19">
      <w:pPr>
        <w:pStyle w:val="ListParagraph"/>
        <w:numPr>
          <w:ilvl w:val="1"/>
          <w:numId w:val="7"/>
        </w:numPr>
        <w:spacing w:before="240" w:after="120"/>
        <w:ind w:left="357" w:hanging="357"/>
        <w:rPr>
          <w:b/>
        </w:rPr>
      </w:pPr>
      <w:ins w:id="302" w:author="Elena Rovenskaya" w:date="2017-02-11T21:23:00Z">
        <w:r>
          <w:rPr>
            <w:b/>
          </w:rPr>
          <w:t xml:space="preserve">Towards finding a compromise on the wolf population </w:t>
        </w:r>
      </w:ins>
      <w:moveFromRangeStart w:id="303" w:author="Elena Rovenskaya" w:date="2017-02-11T21:21:00Z" w:name="move348467426"/>
      <w:moveFrom w:id="304" w:author="Elena Rovenskaya" w:date="2017-02-11T21:21:00Z">
        <w:r w:rsidR="00AC220D" w:rsidRPr="00D905C7" w:rsidDel="0062511E">
          <w:rPr>
            <w:b/>
          </w:rPr>
          <w:t>The aim of the study</w:t>
        </w:r>
      </w:moveFrom>
    </w:p>
    <w:p w14:paraId="3B24B49C" w14:textId="1925CFD5" w:rsidR="00FE1150" w:rsidRPr="00FE1150" w:rsidDel="0062511E" w:rsidRDefault="00FE1150" w:rsidP="00081FF6">
      <w:moveFrom w:id="305" w:author="Elena Rovenskaya" w:date="2017-02-11T21:21:00Z">
        <w:r w:rsidDel="0062511E">
          <w:rPr>
            <w:rFonts w:hint="eastAsia"/>
          </w:rPr>
          <w:t xml:space="preserve">The aim of this study is </w:t>
        </w:r>
        <w:r w:rsidR="002838B1" w:rsidDel="0062511E">
          <w:t xml:space="preserve">to </w:t>
        </w:r>
        <w:r w:rsidR="00FC302C" w:rsidDel="0062511E">
          <w:t>answer</w:t>
        </w:r>
        <w:r w:rsidR="00FC302C" w:rsidDel="0062511E">
          <w:rPr>
            <w:rFonts w:hint="eastAsia"/>
          </w:rPr>
          <w:t xml:space="preserve"> some questions relating to the wolf management issue in Sweden: How to analyze the </w:t>
        </w:r>
        <w:r w:rsidR="00B57DB3" w:rsidDel="0062511E">
          <w:rPr>
            <w:rFonts w:hint="eastAsia"/>
          </w:rPr>
          <w:t xml:space="preserve">attitudes of </w:t>
        </w:r>
        <w:r w:rsidR="00FC302C" w:rsidDel="0062511E">
          <w:rPr>
            <w:rFonts w:hint="eastAsia"/>
          </w:rPr>
          <w:t xml:space="preserve">stakeholders in a systematic way? Are </w:t>
        </w:r>
        <w:r w:rsidR="001174D0" w:rsidDel="0062511E">
          <w:t>there</w:t>
        </w:r>
        <w:r w:rsidR="00FC302C" w:rsidDel="0062511E">
          <w:rPr>
            <w:rFonts w:hint="eastAsia"/>
          </w:rPr>
          <w:t xml:space="preserve"> situations that both the pro-wolf and anti-wolf stakeholders </w:t>
        </w:r>
        <w:r w:rsidR="001174D0" w:rsidDel="0062511E">
          <w:t>could be</w:t>
        </w:r>
        <w:r w:rsidR="00FC302C" w:rsidDel="0062511E">
          <w:rPr>
            <w:rFonts w:hint="eastAsia"/>
          </w:rPr>
          <w:t xml:space="preserve"> </w:t>
        </w:r>
        <w:r w:rsidR="00FC302C" w:rsidDel="0062511E">
          <w:t>satisfied</w:t>
        </w:r>
        <w:r w:rsidR="00FC302C" w:rsidDel="0062511E">
          <w:rPr>
            <w:rFonts w:hint="eastAsia"/>
          </w:rPr>
          <w:t xml:space="preserve"> </w:t>
        </w:r>
        <w:r w:rsidR="001174D0" w:rsidDel="0062511E">
          <w:t xml:space="preserve">with, </w:t>
        </w:r>
        <w:r w:rsidR="00FC302C" w:rsidDel="0062511E">
          <w:rPr>
            <w:rFonts w:hint="eastAsia"/>
          </w:rPr>
          <w:t>or willing to compromise</w:t>
        </w:r>
        <w:r w:rsidR="001174D0" w:rsidDel="0062511E">
          <w:t xml:space="preserve"> on,</w:t>
        </w:r>
        <w:r w:rsidR="00FC302C" w:rsidDel="0062511E">
          <w:rPr>
            <w:rFonts w:hint="eastAsia"/>
          </w:rPr>
          <w:t xml:space="preserve"> through balancing their interests?  If different policies are implemented, what are their influences on the </w:t>
        </w:r>
        <w:r w:rsidR="008506DF" w:rsidDel="0062511E">
          <w:t>attitudes</w:t>
        </w:r>
        <w:r w:rsidR="00FC302C" w:rsidDel="0062511E">
          <w:rPr>
            <w:rFonts w:hint="eastAsia"/>
          </w:rPr>
          <w:t xml:space="preserve"> of the stakeholders?</w:t>
        </w:r>
        <w:r w:rsidR="001C3F73" w:rsidDel="0062511E">
          <w:rPr>
            <w:rFonts w:hint="eastAsia"/>
          </w:rPr>
          <w:t xml:space="preserve"> The answers to these questions have important implication</w:t>
        </w:r>
        <w:r w:rsidR="001174D0" w:rsidDel="0062511E">
          <w:t>s</w:t>
        </w:r>
        <w:r w:rsidR="001C3F73" w:rsidDel="0062511E">
          <w:rPr>
            <w:rFonts w:hint="eastAsia"/>
          </w:rPr>
          <w:t xml:space="preserve"> to policy making on the management of wolves in Sweden.</w:t>
        </w:r>
      </w:moveFrom>
    </w:p>
    <w:moveFromRangeEnd w:id="303"/>
    <w:p w14:paraId="484139B5" w14:textId="1B4B3D09" w:rsidR="00AE270C" w:rsidRDefault="00AE270C" w:rsidP="00D905C7">
      <w:pPr>
        <w:pStyle w:val="ListParagraph"/>
        <w:numPr>
          <w:ilvl w:val="0"/>
          <w:numId w:val="7"/>
        </w:numPr>
        <w:rPr>
          <w:b/>
        </w:rPr>
      </w:pPr>
      <w:del w:id="306" w:author="Elena Rovenskaya" w:date="2017-02-11T21:24:00Z">
        <w:r w:rsidRPr="00D905C7" w:rsidDel="00E21E1E">
          <w:rPr>
            <w:b/>
          </w:rPr>
          <w:delText>M</w:delText>
        </w:r>
        <w:r w:rsidR="00300392" w:rsidRPr="00D905C7" w:rsidDel="00E21E1E">
          <w:rPr>
            <w:b/>
          </w:rPr>
          <w:delText>ethod</w:delText>
        </w:r>
      </w:del>
      <w:del w:id="307" w:author="Elena Rovenskaya" w:date="2017-02-11T21:23:00Z">
        <w:r w:rsidR="00FD23BA" w:rsidDel="00E21E1E">
          <w:rPr>
            <w:b/>
          </w:rPr>
          <w:delText>s</w:delText>
        </w:r>
      </w:del>
    </w:p>
    <w:p w14:paraId="52D278E8" w14:textId="19DAFF7D" w:rsidR="007C1F20" w:rsidRPr="00D905C7" w:rsidRDefault="007C1F20" w:rsidP="000F7133">
      <w:pPr>
        <w:pStyle w:val="ListParagraph"/>
        <w:ind w:left="0"/>
        <w:rPr>
          <w:b/>
          <w:i/>
        </w:rPr>
      </w:pPr>
      <w:r w:rsidRPr="00D905C7">
        <w:rPr>
          <w:b/>
          <w:i/>
        </w:rPr>
        <w:t xml:space="preserve">2.1 </w:t>
      </w:r>
      <w:r w:rsidR="00FD23BA">
        <w:rPr>
          <w:b/>
          <w:i/>
        </w:rPr>
        <w:t>S</w:t>
      </w:r>
      <w:r w:rsidRPr="00D905C7">
        <w:rPr>
          <w:b/>
          <w:i/>
        </w:rPr>
        <w:t>atisfaction function</w:t>
      </w:r>
      <w:r w:rsidR="00FD23BA">
        <w:rPr>
          <w:b/>
          <w:i/>
        </w:rPr>
        <w:t>s</w:t>
      </w:r>
    </w:p>
    <w:p w14:paraId="30C4C181" w14:textId="1C087712" w:rsidR="00032129" w:rsidRDefault="00AE3DC4" w:rsidP="009B1979">
      <w:r w:rsidRPr="00032129">
        <w:t>Utility function</w:t>
      </w:r>
      <w:r>
        <w:t>s</w:t>
      </w:r>
      <w:r w:rsidRPr="00032129">
        <w:t xml:space="preserve"> ha</w:t>
      </w:r>
      <w:r>
        <w:t>ve</w:t>
      </w:r>
      <w:r w:rsidRPr="00032129">
        <w:t xml:space="preserve"> been used to study conflicting interests between different stakeholders in management of fisheries (Dankel et al., 2007), water (Randhir &amp; Shriver, 2009), carbon storage, timber production and biodiversity in northern hardwood forests (Schwenk et al., 2012), horseshoe crab harvest (McGowan et al., 2015), food production systems (King et al., 2015).</w:t>
      </w:r>
      <w:del w:id="308" w:author="Elena Rovenskaya" w:date="2017-02-11T21:24:00Z">
        <w:r w:rsidRPr="00032129" w:rsidDel="00466228">
          <w:delText xml:space="preserve"> </w:delText>
        </w:r>
      </w:del>
      <w:r w:rsidRPr="00032129">
        <w:t xml:space="preserve"> In economics, utility is a measure of the satisfaction or happiness people get from goods or services. Parada Daza (2004) designed a new utility function called </w:t>
      </w:r>
      <w:r w:rsidRPr="00514A19">
        <w:rPr>
          <w:i/>
        </w:rPr>
        <w:t>emotional well-being function</w:t>
      </w:r>
      <w:ins w:id="309" w:author="Elena Rovenskaya" w:date="2017-02-11T21:24:00Z">
        <w:r w:rsidR="00910623">
          <w:rPr>
            <w:i/>
          </w:rPr>
          <w:t>,</w:t>
        </w:r>
      </w:ins>
      <w:r w:rsidRPr="00032129">
        <w:t xml:space="preserve"> which considers economic, instinctive, social, religious, ethical, and esthetic values.</w:t>
      </w:r>
      <w:r>
        <w:t xml:space="preserve"> </w:t>
      </w:r>
      <w:r w:rsidR="00032129" w:rsidRPr="00032129">
        <w:t>In this paper, a variation of utility function</w:t>
      </w:r>
      <w:r>
        <w:t xml:space="preserve">s, which we refer to as </w:t>
      </w:r>
      <w:r w:rsidRPr="00514A19">
        <w:rPr>
          <w:i/>
        </w:rPr>
        <w:t>satisfaction function</w:t>
      </w:r>
      <w:r w:rsidR="00A335C8" w:rsidRPr="00514A19">
        <w:rPr>
          <w:i/>
        </w:rPr>
        <w:t>s</w:t>
      </w:r>
      <w:r>
        <w:t>,</w:t>
      </w:r>
      <w:r w:rsidR="00032129" w:rsidRPr="00032129">
        <w:t xml:space="preserve"> w</w:t>
      </w:r>
      <w:r w:rsidR="00A335C8">
        <w:t>ere</w:t>
      </w:r>
      <w:r w:rsidR="00032129" w:rsidRPr="00032129">
        <w:t xml:space="preserve"> designed and integrated into a novel model</w:t>
      </w:r>
      <w:r>
        <w:t>, which will be further discussed below</w:t>
      </w:r>
      <w:r w:rsidR="00032129" w:rsidRPr="00032129">
        <w:t xml:space="preserve">. </w:t>
      </w:r>
    </w:p>
    <w:p w14:paraId="0E10215D" w14:textId="46FB8C84" w:rsidR="00A56276" w:rsidRDefault="008F5EF1" w:rsidP="009B1979">
      <w:r>
        <w:rPr>
          <w:rFonts w:hint="eastAsia"/>
          <w:i/>
        </w:rPr>
        <w:t>A</w:t>
      </w:r>
      <w:r w:rsidR="00A56276" w:rsidRPr="00514A19">
        <w:rPr>
          <w:i/>
        </w:rPr>
        <w:t>ttitude</w:t>
      </w:r>
      <w:r w:rsidR="00A56276">
        <w:rPr>
          <w:rFonts w:hint="eastAsia"/>
        </w:rPr>
        <w:t xml:space="preserve"> </w:t>
      </w:r>
      <w:r>
        <w:rPr>
          <w:rFonts w:hint="eastAsia"/>
        </w:rPr>
        <w:t>is</w:t>
      </w:r>
      <w:r w:rsidRPr="008F5EF1">
        <w:rPr>
          <w:rFonts w:hint="eastAsia"/>
        </w:rPr>
        <w:t xml:space="preserve"> </w:t>
      </w:r>
      <w:r>
        <w:rPr>
          <w:rFonts w:hint="eastAsia"/>
        </w:rPr>
        <w:t xml:space="preserve">defined </w:t>
      </w:r>
      <w:r w:rsidR="00A56276">
        <w:rPr>
          <w:rFonts w:hint="eastAsia"/>
        </w:rPr>
        <w:t>as an individual</w:t>
      </w:r>
      <w:r w:rsidR="00A56276">
        <w:t>’</w:t>
      </w:r>
      <w:r w:rsidR="00A56276">
        <w:rPr>
          <w:rFonts w:hint="eastAsia"/>
        </w:rPr>
        <w:t>s psychological tendency to evaluate a particular objective as favorable or unfavorable</w:t>
      </w:r>
      <w:r w:rsidR="00A56276">
        <w:t>,</w:t>
      </w:r>
      <w:r w:rsidR="00A56276">
        <w:rPr>
          <w:rFonts w:hint="eastAsia"/>
        </w:rPr>
        <w:t xml:space="preserve"> and consist</w:t>
      </w:r>
      <w:r w:rsidR="00A56276">
        <w:t>ing</w:t>
      </w:r>
      <w:r w:rsidR="00A56276">
        <w:rPr>
          <w:rFonts w:hint="eastAsia"/>
        </w:rPr>
        <w:t xml:space="preserve"> of cognitive, affective and </w:t>
      </w:r>
      <w:r w:rsidR="00A56276" w:rsidRPr="00514A19">
        <w:t>conative</w:t>
      </w:r>
      <w:r w:rsidR="00A56276">
        <w:rPr>
          <w:rFonts w:hint="eastAsia"/>
        </w:rPr>
        <w:t xml:space="preserve"> components (</w:t>
      </w:r>
      <w:r w:rsidR="00A56276" w:rsidRPr="00DE474B">
        <w:t>Ajzen &amp; Fishbein 2005</w:t>
      </w:r>
      <w:r w:rsidR="00A56276">
        <w:rPr>
          <w:rFonts w:hint="eastAsia"/>
        </w:rPr>
        <w:t xml:space="preserve">; </w:t>
      </w:r>
      <w:r w:rsidR="00A56276" w:rsidRPr="00DE474B">
        <w:t>Dressel et al., 2015</w:t>
      </w:r>
      <w:r w:rsidR="00DC7C4B">
        <w:rPr>
          <w:rFonts w:hint="eastAsia"/>
        </w:rPr>
        <w:t>; Eagly and Chaiken, 1993</w:t>
      </w:r>
      <w:r w:rsidR="00A56276">
        <w:rPr>
          <w:rFonts w:hint="eastAsia"/>
        </w:rPr>
        <w:t xml:space="preserve">). </w:t>
      </w:r>
      <w:r w:rsidR="00AE3DC4">
        <w:t>A c</w:t>
      </w:r>
      <w:r w:rsidR="00CD4077">
        <w:rPr>
          <w:rFonts w:hint="eastAsia"/>
        </w:rPr>
        <w:t xml:space="preserve">ertain attitude may not lead to </w:t>
      </w:r>
      <w:r w:rsidR="00AE3DC4">
        <w:t xml:space="preserve">a </w:t>
      </w:r>
      <w:r w:rsidR="00CD4077">
        <w:rPr>
          <w:rFonts w:hint="eastAsia"/>
        </w:rPr>
        <w:t>certain behavior, but it can be a factor of</w:t>
      </w:r>
      <w:r w:rsidR="007A49C5">
        <w:rPr>
          <w:rFonts w:hint="eastAsia"/>
        </w:rPr>
        <w:t xml:space="preserve"> </w:t>
      </w:r>
      <w:r w:rsidR="007A49C5">
        <w:t>rational</w:t>
      </w:r>
      <w:r w:rsidR="007A49C5">
        <w:rPr>
          <w:rFonts w:hint="eastAsia"/>
        </w:rPr>
        <w:t xml:space="preserve"> and irrational</w:t>
      </w:r>
      <w:r w:rsidR="00CD4077">
        <w:rPr>
          <w:rFonts w:hint="eastAsia"/>
        </w:rPr>
        <w:t xml:space="preserve"> </w:t>
      </w:r>
      <w:del w:id="310" w:author="Elena Rovenskaya" w:date="2017-02-11T21:25:00Z">
        <w:r w:rsidR="007A49C5" w:rsidDel="00910623">
          <w:rPr>
            <w:rFonts w:hint="eastAsia"/>
          </w:rPr>
          <w:delText>judgement</w:delText>
        </w:r>
      </w:del>
      <w:ins w:id="311" w:author="Elena Rovenskaya" w:date="2017-02-11T21:25:00Z">
        <w:r w:rsidR="00910623">
          <w:t>judgment</w:t>
        </w:r>
      </w:ins>
      <w:r w:rsidR="007A49C5">
        <w:rPr>
          <w:rFonts w:hint="eastAsia"/>
        </w:rPr>
        <w:t xml:space="preserve"> towards</w:t>
      </w:r>
      <w:r w:rsidR="00CD4077">
        <w:rPr>
          <w:rFonts w:hint="eastAsia"/>
        </w:rPr>
        <w:t xml:space="preserve"> current policies.</w:t>
      </w:r>
      <w:r w:rsidR="00A56276">
        <w:rPr>
          <w:rFonts w:hint="eastAsia"/>
        </w:rPr>
        <w:t xml:space="preserve"> In this study, </w:t>
      </w:r>
      <w:r w:rsidR="007E0EDA">
        <w:rPr>
          <w:rFonts w:hint="eastAsia"/>
        </w:rPr>
        <w:t>we assume that the stakeholders may build their attitudes upon their</w:t>
      </w:r>
      <w:r w:rsidR="00A56276" w:rsidRPr="009B1979">
        <w:rPr>
          <w:rFonts w:hint="eastAsia"/>
        </w:rPr>
        <w:t xml:space="preserve"> </w:t>
      </w:r>
      <w:r w:rsidR="00A56276" w:rsidRPr="009B1979">
        <w:t>interest</w:t>
      </w:r>
      <w:r w:rsidR="00A56276" w:rsidRPr="009B1979">
        <w:rPr>
          <w:rFonts w:hint="eastAsia"/>
        </w:rPr>
        <w:t xml:space="preserve">s </w:t>
      </w:r>
      <w:r w:rsidR="007E0EDA">
        <w:rPr>
          <w:rFonts w:hint="eastAsia"/>
        </w:rPr>
        <w:t>on the existence of wolves</w:t>
      </w:r>
      <w:r w:rsidR="00A56276" w:rsidRPr="009B1979">
        <w:rPr>
          <w:rFonts w:hint="eastAsia"/>
        </w:rPr>
        <w:t xml:space="preserve">. </w:t>
      </w:r>
      <w:r w:rsidR="007E0EDA">
        <w:t>A</w:t>
      </w:r>
      <w:r w:rsidR="007E0EDA">
        <w:rPr>
          <w:rFonts w:hint="eastAsia"/>
        </w:rPr>
        <w:t xml:space="preserve"> satisfaction level can reveal </w:t>
      </w:r>
      <w:r w:rsidR="00CD4077">
        <w:rPr>
          <w:rFonts w:hint="eastAsia"/>
        </w:rPr>
        <w:t xml:space="preserve">how </w:t>
      </w:r>
      <w:r w:rsidR="00963AFE">
        <w:t xml:space="preserve">well our attitudes fit with </w:t>
      </w:r>
      <w:r w:rsidR="00FA060C">
        <w:rPr>
          <w:rFonts w:hint="eastAsia"/>
        </w:rPr>
        <w:t xml:space="preserve">reality </w:t>
      </w:r>
      <w:r w:rsidR="00CD4077">
        <w:rPr>
          <w:rFonts w:hint="eastAsia"/>
        </w:rPr>
        <w:t xml:space="preserve">and how </w:t>
      </w:r>
      <w:r w:rsidR="00CD4077">
        <w:t>successful</w:t>
      </w:r>
      <w:r w:rsidR="00CD4077">
        <w:rPr>
          <w:rFonts w:hint="eastAsia"/>
        </w:rPr>
        <w:t xml:space="preserve"> certain policies meet the </w:t>
      </w:r>
      <w:r w:rsidR="00CD4077">
        <w:t>requirement</w:t>
      </w:r>
      <w:r w:rsidR="00CD4077">
        <w:rPr>
          <w:rFonts w:hint="eastAsia"/>
        </w:rPr>
        <w:t xml:space="preserve">s of the stakeholders, thus also making </w:t>
      </w:r>
      <w:r w:rsidR="00CD4077">
        <w:t>itself</w:t>
      </w:r>
      <w:r w:rsidR="00CD4077">
        <w:rPr>
          <w:rFonts w:hint="eastAsia"/>
        </w:rPr>
        <w:t xml:space="preserve"> a </w:t>
      </w:r>
      <w:r w:rsidR="00CD4077">
        <w:t>pointer</w:t>
      </w:r>
      <w:r w:rsidR="00CD4077">
        <w:rPr>
          <w:rFonts w:hint="eastAsia"/>
        </w:rPr>
        <w:t xml:space="preserve"> </w:t>
      </w:r>
      <w:r w:rsidR="007062A9">
        <w:t>in</w:t>
      </w:r>
      <w:r w:rsidR="00CD4077">
        <w:rPr>
          <w:rFonts w:hint="eastAsia"/>
        </w:rPr>
        <w:t xml:space="preserve"> the direction of future policy making. </w:t>
      </w:r>
    </w:p>
    <w:p w14:paraId="0F7005AD" w14:textId="4E896AE3" w:rsidR="00606CAA" w:rsidRDefault="004F1CED" w:rsidP="00606CAA">
      <w:pPr>
        <w:rPr>
          <w:ins w:id="312" w:author="Elena Rovenskaya" w:date="2017-02-11T21:25:00Z"/>
        </w:rPr>
      </w:pPr>
      <w:r>
        <w:t>To our knowledge, s</w:t>
      </w:r>
      <w:r w:rsidR="00A56276">
        <w:t>atisfaction function</w:t>
      </w:r>
      <w:r>
        <w:t>s</w:t>
      </w:r>
      <w:r w:rsidR="00DA40F1">
        <w:rPr>
          <w:rFonts w:hint="eastAsia"/>
        </w:rPr>
        <w:t xml:space="preserve"> </w:t>
      </w:r>
      <w:r>
        <w:t>have</w:t>
      </w:r>
      <w:r w:rsidR="00DA40F1">
        <w:rPr>
          <w:rFonts w:hint="eastAsia"/>
        </w:rPr>
        <w:t xml:space="preserve"> never</w:t>
      </w:r>
      <w:r>
        <w:t xml:space="preserve"> been</w:t>
      </w:r>
      <w:r w:rsidR="00DA40F1">
        <w:rPr>
          <w:rFonts w:hint="eastAsia"/>
        </w:rPr>
        <w:t xml:space="preserve"> used to study human-wildlife conflict issue</w:t>
      </w:r>
      <w:r>
        <w:t>s</w:t>
      </w:r>
      <w:r w:rsidR="00DA40F1">
        <w:rPr>
          <w:rFonts w:hint="eastAsia"/>
        </w:rPr>
        <w:t>.</w:t>
      </w:r>
      <w:r w:rsidR="00A56276" w:rsidRPr="00B2418E">
        <w:t xml:space="preserve"> </w:t>
      </w:r>
      <w:r w:rsidR="00DA40F1">
        <w:rPr>
          <w:rFonts w:hint="eastAsia"/>
        </w:rPr>
        <w:t>Thus</w:t>
      </w:r>
      <w:r w:rsidR="007062A9">
        <w:t>,</w:t>
      </w:r>
      <w:r w:rsidR="00DA40F1">
        <w:rPr>
          <w:rFonts w:hint="eastAsia"/>
        </w:rPr>
        <w:t xml:space="preserve"> it is also a novel method in the study of wolf </w:t>
      </w:r>
      <w:r w:rsidR="00DA40F1">
        <w:t>management</w:t>
      </w:r>
      <w:r w:rsidR="00DA40F1">
        <w:rPr>
          <w:rFonts w:hint="eastAsia"/>
        </w:rPr>
        <w:t xml:space="preserve"> in Sweden.</w:t>
      </w:r>
      <w:r w:rsidR="00A56276" w:rsidRPr="00B2418E">
        <w:t xml:space="preserve"> </w:t>
      </w:r>
      <w:r w:rsidR="00DA40F1">
        <w:rPr>
          <w:rFonts w:hint="eastAsia"/>
        </w:rPr>
        <w:t>Although the satisfaction function</w:t>
      </w:r>
      <w:r>
        <w:t xml:space="preserve"> is</w:t>
      </w:r>
      <w:r w:rsidR="00DA40F1">
        <w:rPr>
          <w:rFonts w:hint="eastAsia"/>
        </w:rPr>
        <w:t xml:space="preserve"> derive</w:t>
      </w:r>
      <w:r>
        <w:t>d</w:t>
      </w:r>
      <w:r w:rsidR="00DA40F1">
        <w:rPr>
          <w:rFonts w:hint="eastAsia"/>
        </w:rPr>
        <w:t xml:space="preserve"> from </w:t>
      </w:r>
      <w:r>
        <w:t xml:space="preserve">the </w:t>
      </w:r>
      <w:r w:rsidR="00DA40F1">
        <w:rPr>
          <w:rFonts w:hint="eastAsia"/>
        </w:rPr>
        <w:t xml:space="preserve">utility function, it differs from </w:t>
      </w:r>
      <w:r>
        <w:t xml:space="preserve">the </w:t>
      </w:r>
      <w:r w:rsidR="00DA40F1">
        <w:rPr>
          <w:rFonts w:hint="eastAsia"/>
        </w:rPr>
        <w:t xml:space="preserve">utility </w:t>
      </w:r>
      <w:r w:rsidR="00DA40F1">
        <w:t>function</w:t>
      </w:r>
      <w:r w:rsidR="00DA40F1">
        <w:rPr>
          <w:rFonts w:hint="eastAsia"/>
        </w:rPr>
        <w:t xml:space="preserve"> in the way that </w:t>
      </w:r>
      <w:r w:rsidR="00A56276">
        <w:t xml:space="preserve">the utility function is based </w:t>
      </w:r>
      <w:r w:rsidR="009A5AD3">
        <w:rPr>
          <w:rFonts w:hint="eastAsia"/>
        </w:rPr>
        <w:t xml:space="preserve">mainly </w:t>
      </w:r>
      <w:r w:rsidR="00A56276">
        <w:t xml:space="preserve">on </w:t>
      </w:r>
      <w:ins w:id="313" w:author="Elena Rovenskaya" w:date="2017-02-12T09:13:00Z">
        <w:r w:rsidR="00903EFB">
          <w:t xml:space="preserve">a variable expressed in </w:t>
        </w:r>
      </w:ins>
      <w:r w:rsidR="00A56276">
        <w:t>monetary terms</w:t>
      </w:r>
      <w:ins w:id="314" w:author="Elena Rovenskaya" w:date="2017-02-12T09:13:00Z">
        <w:r w:rsidR="00903EFB">
          <w:t xml:space="preserve"> (e.g., consumption)</w:t>
        </w:r>
      </w:ins>
      <w:r>
        <w:t>,</w:t>
      </w:r>
      <w:r w:rsidR="00A56276">
        <w:t xml:space="preserve"> </w:t>
      </w:r>
      <w:r>
        <w:t>while</w:t>
      </w:r>
      <w:r w:rsidR="00DA40F1">
        <w:t xml:space="preserve"> </w:t>
      </w:r>
      <w:r w:rsidR="00A56276">
        <w:t xml:space="preserve">the </w:t>
      </w:r>
      <w:r w:rsidR="00A56276" w:rsidRPr="00B2418E">
        <w:t>satisfact</w:t>
      </w:r>
      <w:r w:rsidR="00A56276">
        <w:t>ion function is ba</w:t>
      </w:r>
      <w:r w:rsidR="00A56276">
        <w:rPr>
          <w:rFonts w:hint="eastAsia"/>
        </w:rPr>
        <w:t>sed</w:t>
      </w:r>
      <w:r w:rsidR="00A56276" w:rsidRPr="00B2418E">
        <w:t xml:space="preserve"> </w:t>
      </w:r>
      <w:r w:rsidR="00A56276">
        <w:rPr>
          <w:rFonts w:hint="eastAsia"/>
        </w:rPr>
        <w:t>on</w:t>
      </w:r>
      <w:ins w:id="315" w:author="Elena Rovenskaya" w:date="2017-02-12T09:13:00Z">
        <w:r w:rsidR="00903EFB">
          <w:t xml:space="preserve"> non-monetary variables, it reflects</w:t>
        </w:r>
      </w:ins>
      <w:r w:rsidR="00A56276" w:rsidRPr="00B2418E">
        <w:t xml:space="preserve"> </w:t>
      </w:r>
      <w:r>
        <w:t>“</w:t>
      </w:r>
      <w:r w:rsidR="00A56276" w:rsidRPr="00B2418E">
        <w:t>psychological utility</w:t>
      </w:r>
      <w:r>
        <w:t>”</w:t>
      </w:r>
      <w:r w:rsidR="00A56276">
        <w:rPr>
          <w:rFonts w:hint="eastAsia"/>
        </w:rPr>
        <w:t xml:space="preserve"> </w:t>
      </w:r>
      <w:r w:rsidR="00A56276" w:rsidRPr="00B2418E">
        <w:t xml:space="preserve">which is </w:t>
      </w:r>
      <w:r w:rsidR="00A56276">
        <w:rPr>
          <w:rFonts w:hint="eastAsia"/>
        </w:rPr>
        <w:t>judg</w:t>
      </w:r>
      <w:r w:rsidR="00A56276" w:rsidRPr="00B2418E">
        <w:t xml:space="preserve">ed </w:t>
      </w:r>
      <w:r w:rsidR="009A5AD3" w:rsidRPr="00B2418E">
        <w:t>personal</w:t>
      </w:r>
      <w:r w:rsidR="009A5AD3">
        <w:t>ly</w:t>
      </w:r>
      <w:r w:rsidR="00A56276" w:rsidRPr="00B2418E">
        <w:t>.</w:t>
      </w:r>
    </w:p>
    <w:p w14:paraId="4CC79ECD" w14:textId="04E68C95" w:rsidR="006C7525" w:rsidRDefault="00903EFB" w:rsidP="00606CAA">
      <w:pPr>
        <w:rPr>
          <w:ins w:id="316" w:author="Elena Rovenskaya" w:date="2017-02-11T21:25:00Z"/>
        </w:rPr>
      </w:pPr>
      <w:ins w:id="317" w:author="Elena Rovenskaya" w:date="2017-02-12T09:14:00Z">
        <w:r>
          <w:t xml:space="preserve">In this study we </w:t>
        </w:r>
      </w:ins>
      <w:ins w:id="318" w:author="Elena Rovenskaya" w:date="2017-02-12T09:15:00Z">
        <w:r>
          <w:t xml:space="preserve">(1) </w:t>
        </w:r>
      </w:ins>
      <w:ins w:id="319" w:author="Elena Rovenskaya" w:date="2017-02-12T09:17:00Z">
        <w:r>
          <w:t>come up with</w:t>
        </w:r>
      </w:ins>
      <w:ins w:id="320" w:author="Elena Rovenskaya" w:date="2017-02-12T09:15:00Z">
        <w:r>
          <w:t xml:space="preserve"> relevant components of </w:t>
        </w:r>
      </w:ins>
      <w:ins w:id="321" w:author="Elena Rovenskaya" w:date="2017-02-12T09:16:00Z">
        <w:r>
          <w:t xml:space="preserve">a </w:t>
        </w:r>
      </w:ins>
      <w:ins w:id="322" w:author="Elena Rovenskaya" w:date="2017-02-12T09:14:00Z">
        <w:r>
          <w:t xml:space="preserve">satisfaction function of each stakeholder group </w:t>
        </w:r>
      </w:ins>
      <w:ins w:id="323" w:author="Elena Rovenskaya" w:date="2017-02-12T09:16:00Z">
        <w:r>
          <w:t xml:space="preserve">with respect to the number of wolves; 2) </w:t>
        </w:r>
      </w:ins>
      <w:ins w:id="324" w:author="Elena Rovenskaya" w:date="2017-02-12T09:17:00Z">
        <w:r>
          <w:t xml:space="preserve">suggest to aggregate these components into a single satisfaction faction for each stakeholder groups based on assigned </w:t>
        </w:r>
      </w:ins>
      <w:ins w:id="325" w:author="Elena Rovenskaya" w:date="2017-02-12T09:18:00Z">
        <w:r>
          <w:t xml:space="preserve">to each component </w:t>
        </w:r>
      </w:ins>
      <w:ins w:id="326" w:author="Elena Rovenskaya" w:date="2017-02-12T09:17:00Z">
        <w:r>
          <w:t>weights</w:t>
        </w:r>
      </w:ins>
      <w:ins w:id="327" w:author="Elena Rovenskaya" w:date="2017-02-12T09:18:00Z">
        <w:r>
          <w:t xml:space="preserve">, different for each stakeholder group; 3) using the constructed satisfaction functions analyze feasible wolf </w:t>
        </w:r>
      </w:ins>
      <w:ins w:id="328" w:author="Elena Rovenskaya" w:date="2017-02-12T09:19:00Z">
        <w:r>
          <w:t>population</w:t>
        </w:r>
      </w:ins>
      <w:ins w:id="329" w:author="Elena Rovenskaya" w:date="2017-02-12T09:18:00Z">
        <w:r>
          <w:t xml:space="preserve"> </w:t>
        </w:r>
      </w:ins>
      <w:ins w:id="330" w:author="Elena Rovenskaya" w:date="2017-02-12T09:19:00Z">
        <w:r>
          <w:t xml:space="preserve">size delivering the same satisfaction to all stakeholders and analyze its sensitivity with respect to model parameters. </w:t>
        </w:r>
      </w:ins>
      <w:ins w:id="331" w:author="Elena Rovenskaya" w:date="2017-02-12T09:17:00Z">
        <w:r>
          <w:t xml:space="preserve"> </w:t>
        </w:r>
      </w:ins>
    </w:p>
    <w:p w14:paraId="3FC5E300" w14:textId="52562860" w:rsidR="00C86383" w:rsidRDefault="009F29EE" w:rsidP="004C24F1">
      <w:commentRangeStart w:id="332"/>
      <w:r>
        <w:rPr>
          <w:rFonts w:hint="eastAsia"/>
        </w:rPr>
        <w:t xml:space="preserve">A group of experts was formed </w:t>
      </w:r>
      <w:r w:rsidR="00412BD0">
        <w:t>(at t</w:t>
      </w:r>
      <w:r w:rsidR="00412BD0" w:rsidRPr="00412BD0">
        <w:t>he International Institute for Applied Systems Analysis</w:t>
      </w:r>
      <w:r w:rsidR="008F5C8F">
        <w:t>, IIASA</w:t>
      </w:r>
      <w:r w:rsidR="00412BD0">
        <w:t>)</w:t>
      </w:r>
      <w:r w:rsidR="00701516">
        <w:t xml:space="preserve"> </w:t>
      </w:r>
      <w:r>
        <w:rPr>
          <w:rFonts w:hint="eastAsia"/>
        </w:rPr>
        <w:t>to assess and devi</w:t>
      </w:r>
      <w:r w:rsidR="007062A9">
        <w:t>s</w:t>
      </w:r>
      <w:r>
        <w:rPr>
          <w:rFonts w:hint="eastAsia"/>
        </w:rPr>
        <w:t xml:space="preserve">e </w:t>
      </w:r>
      <w:r>
        <w:t>primitive</w:t>
      </w:r>
      <w:r>
        <w:rPr>
          <w:rFonts w:hint="eastAsia"/>
        </w:rPr>
        <w:t xml:space="preserve"> forms of </w:t>
      </w:r>
      <w:r w:rsidR="004F1CED">
        <w:t xml:space="preserve">the </w:t>
      </w:r>
      <w:r>
        <w:rPr>
          <w:rFonts w:hint="eastAsia"/>
        </w:rPr>
        <w:t>satisfaction functions</w:t>
      </w:r>
      <w:r w:rsidR="004F1CED">
        <w:t xml:space="preserve"> we wanted to develop</w:t>
      </w:r>
      <w:r>
        <w:rPr>
          <w:rFonts w:hint="eastAsia"/>
        </w:rPr>
        <w:t xml:space="preserve">. </w:t>
      </w:r>
      <w:r w:rsidR="000C1962">
        <w:rPr>
          <w:rFonts w:hint="eastAsia"/>
        </w:rPr>
        <w:t xml:space="preserve">After the functional forms </w:t>
      </w:r>
      <w:r w:rsidR="00CA7AEF">
        <w:t>had been</w:t>
      </w:r>
      <w:r w:rsidR="00CA7AEF">
        <w:rPr>
          <w:rFonts w:hint="eastAsia"/>
        </w:rPr>
        <w:t xml:space="preserve"> </w:t>
      </w:r>
      <w:r w:rsidR="00CA7AEF">
        <w:t>suggested</w:t>
      </w:r>
      <w:r w:rsidR="000C1962">
        <w:rPr>
          <w:rFonts w:hint="eastAsia"/>
        </w:rPr>
        <w:t xml:space="preserve">, a meeting with other experts </w:t>
      </w:r>
      <w:r w:rsidR="00CA7AEF">
        <w:t>at</w:t>
      </w:r>
      <w:r w:rsidR="000C1962">
        <w:rPr>
          <w:rFonts w:hint="eastAsia"/>
        </w:rPr>
        <w:t xml:space="preserve"> IIASA was held to evaluate the functions. </w:t>
      </w:r>
      <w:r w:rsidR="00A81BD8">
        <w:t>T</w:t>
      </w:r>
      <w:r w:rsidR="00A81BD8">
        <w:rPr>
          <w:rFonts w:hint="eastAsia"/>
        </w:rPr>
        <w:t xml:space="preserve">he experts included ecologists, economists and </w:t>
      </w:r>
      <w:r w:rsidR="00DE0AB3">
        <w:t>systems analysts</w:t>
      </w:r>
      <w:r w:rsidR="00A81BD8">
        <w:rPr>
          <w:rFonts w:hint="eastAsia"/>
        </w:rPr>
        <w:t xml:space="preserve">. </w:t>
      </w:r>
      <w:r w:rsidR="000C1962">
        <w:rPr>
          <w:rFonts w:hint="eastAsia"/>
        </w:rPr>
        <w:t>With the comments and suggestion</w:t>
      </w:r>
      <w:r w:rsidR="00A81BD8">
        <w:rPr>
          <w:rFonts w:hint="eastAsia"/>
        </w:rPr>
        <w:t>s</w:t>
      </w:r>
      <w:r w:rsidR="000C1962">
        <w:rPr>
          <w:rFonts w:hint="eastAsia"/>
        </w:rPr>
        <w:t xml:space="preserve"> from those experts, </w:t>
      </w:r>
      <w:r w:rsidR="00357663">
        <w:t xml:space="preserve">the </w:t>
      </w:r>
      <w:r w:rsidR="000C1962">
        <w:rPr>
          <w:rFonts w:hint="eastAsia"/>
        </w:rPr>
        <w:t>final satisfaction functions were decide</w:t>
      </w:r>
      <w:r w:rsidR="00357663">
        <w:t>d</w:t>
      </w:r>
      <w:r w:rsidR="000C1962">
        <w:rPr>
          <w:rFonts w:hint="eastAsia"/>
        </w:rPr>
        <w:t xml:space="preserve">. </w:t>
      </w:r>
      <w:r w:rsidR="000D2082">
        <w:rPr>
          <w:rFonts w:hint="eastAsia"/>
        </w:rPr>
        <w:t xml:space="preserve">Due to </w:t>
      </w:r>
      <w:r w:rsidR="00CA7AEF">
        <w:t xml:space="preserve">the </w:t>
      </w:r>
      <w:r w:rsidR="000D2082">
        <w:rPr>
          <w:rFonts w:hint="eastAsia"/>
        </w:rPr>
        <w:t xml:space="preserve">limitation </w:t>
      </w:r>
      <w:r w:rsidR="00D8685E">
        <w:rPr>
          <w:rFonts w:hint="eastAsia"/>
        </w:rPr>
        <w:t xml:space="preserve">on </w:t>
      </w:r>
      <w:r w:rsidR="004F1CED">
        <w:t xml:space="preserve">available </w:t>
      </w:r>
      <w:r w:rsidR="000D2082">
        <w:rPr>
          <w:rFonts w:hint="eastAsia"/>
        </w:rPr>
        <w:t xml:space="preserve">time and </w:t>
      </w:r>
      <w:r w:rsidR="004F1CED">
        <w:t>resources</w:t>
      </w:r>
      <w:r w:rsidR="000D2082">
        <w:rPr>
          <w:rFonts w:hint="eastAsia"/>
        </w:rPr>
        <w:t xml:space="preserve">, no stakeholder meeting was held to design the functional forms. However, the </w:t>
      </w:r>
      <w:r w:rsidR="00CA7AEF">
        <w:t>provisional</w:t>
      </w:r>
      <w:r w:rsidR="000D2082">
        <w:rPr>
          <w:rFonts w:hint="eastAsia"/>
        </w:rPr>
        <w:t xml:space="preserve"> functional forms were assumed to be reasonable for the </w:t>
      </w:r>
      <w:r w:rsidR="00081248">
        <w:t>initial</w:t>
      </w:r>
      <w:r w:rsidR="00081248">
        <w:rPr>
          <w:rFonts w:hint="eastAsia"/>
        </w:rPr>
        <w:t xml:space="preserve"> </w:t>
      </w:r>
      <w:r w:rsidR="000D2082">
        <w:rPr>
          <w:rFonts w:hint="eastAsia"/>
        </w:rPr>
        <w:t>research and the model building.</w:t>
      </w:r>
      <w:r w:rsidR="00C86383">
        <w:rPr>
          <w:rFonts w:hint="eastAsia"/>
        </w:rPr>
        <w:t xml:space="preserve">  In sum, </w:t>
      </w:r>
      <w:r w:rsidR="00581840">
        <w:rPr>
          <w:rFonts w:hint="eastAsia"/>
        </w:rPr>
        <w:t xml:space="preserve">eleven </w:t>
      </w:r>
      <w:r w:rsidR="00C86383">
        <w:rPr>
          <w:rFonts w:hint="eastAsia"/>
        </w:rPr>
        <w:t>interests and the</w:t>
      </w:r>
      <w:r w:rsidR="009D1703">
        <w:t>ir</w:t>
      </w:r>
      <w:r w:rsidR="00C86383">
        <w:rPr>
          <w:rFonts w:hint="eastAsia"/>
        </w:rPr>
        <w:t xml:space="preserve"> corresponding functional forms were </w:t>
      </w:r>
      <w:r w:rsidR="009D1703">
        <w:t>suggested</w:t>
      </w:r>
      <w:r w:rsidR="00C86383">
        <w:rPr>
          <w:rFonts w:hint="eastAsia"/>
        </w:rPr>
        <w:t>.</w:t>
      </w:r>
      <w:commentRangeEnd w:id="332"/>
      <w:r w:rsidR="00F95804">
        <w:rPr>
          <w:rStyle w:val="CommentReference"/>
        </w:rPr>
        <w:commentReference w:id="332"/>
      </w:r>
    </w:p>
    <w:p w14:paraId="2A0876DF" w14:textId="679B724C" w:rsidR="00AA76D3" w:rsidRDefault="00EC5CB8" w:rsidP="004C24F1">
      <w:r>
        <w:t xml:space="preserve">A preliminary curve was drawn for each </w:t>
      </w:r>
      <w:commentRangeStart w:id="333"/>
      <w:r>
        <w:t xml:space="preserve">interest group </w:t>
      </w:r>
      <w:commentRangeEnd w:id="333"/>
      <w:r w:rsidR="0077320C">
        <w:rPr>
          <w:rStyle w:val="CommentReference"/>
        </w:rPr>
        <w:commentReference w:id="333"/>
      </w:r>
      <w:ins w:id="334" w:author="Elena Rovenskaya" w:date="2017-02-12T09:20:00Z">
        <w:r w:rsidR="00B73E33">
          <w:t xml:space="preserve">based on </w:t>
        </w:r>
      </w:ins>
      <w:r>
        <w:t>t</w:t>
      </w:r>
      <w:r w:rsidR="007008B9">
        <w:rPr>
          <w:rFonts w:hint="eastAsia"/>
        </w:rPr>
        <w:t xml:space="preserve">o </w:t>
      </w:r>
      <w:r w:rsidR="007008B9">
        <w:t>demonstrate</w:t>
      </w:r>
      <w:r w:rsidR="007008B9">
        <w:rPr>
          <w:rFonts w:hint="eastAsia"/>
        </w:rPr>
        <w:t xml:space="preserve"> the relationship between satisfaction</w:t>
      </w:r>
      <w:del w:id="335" w:author="Elena Rovenskaya" w:date="2017-02-12T09:23:00Z">
        <w:r w:rsidR="007008B9" w:rsidDel="001A28B6">
          <w:rPr>
            <w:rFonts w:hint="eastAsia"/>
          </w:rPr>
          <w:delText>, interests</w:delText>
        </w:r>
      </w:del>
      <w:r w:rsidR="007008B9">
        <w:rPr>
          <w:rFonts w:hint="eastAsia"/>
        </w:rPr>
        <w:t xml:space="preserve"> and the wolf population</w:t>
      </w:r>
      <w:r w:rsidR="00AA76D3" w:rsidRPr="00AA76D3">
        <w:t xml:space="preserve">. </w:t>
      </w:r>
      <w:ins w:id="336" w:author="Elena Rovenskaya" w:date="2017-02-12T09:23:00Z">
        <w:r w:rsidR="001A28B6">
          <w:t xml:space="preserve">Four features were considered: (i) what is the satisfaction of the considered stakeholder group in the absence of wolves, (ii) what is the satisfaction of the considered stakeholder group if wolf population equals to the </w:t>
        </w:r>
      </w:ins>
      <w:ins w:id="337" w:author="Elena Rovenskaya" w:date="2017-02-12T09:30:00Z">
        <w:r w:rsidR="00AB213C">
          <w:t>carrying capacity</w:t>
        </w:r>
      </w:ins>
      <w:ins w:id="338" w:author="Elena Rovenskaya" w:date="2017-02-12T09:25:00Z">
        <w:r w:rsidR="001A28B6">
          <w:t xml:space="preserve">, (iii) is the satisfaction function </w:t>
        </w:r>
      </w:ins>
      <w:ins w:id="339" w:author="Elena Rovenskaya" w:date="2017-02-12T09:26:00Z">
        <w:r w:rsidR="001A28B6">
          <w:t>increasing or decreasing with respect to the number of wolfs, (iv) does the satisfaction function have an increasing or decreasing</w:t>
        </w:r>
        <w:r w:rsidR="0036322E">
          <w:t xml:space="preserve"> return to scale.</w:t>
        </w:r>
      </w:ins>
      <w:ins w:id="340" w:author="Elena Rovenskaya" w:date="2017-02-12T09:25:00Z">
        <w:r w:rsidR="001A28B6">
          <w:t xml:space="preserve"> </w:t>
        </w:r>
      </w:ins>
      <w:ins w:id="341" w:author="Elena Rovenskaya" w:date="2017-02-12T09:27:00Z">
        <w:r w:rsidR="0036322E">
          <w:t xml:space="preserve">Mathematical forms for the selected curves were then proposed, simplest possible functions satisfying the defined criteria (i) – (iv) were chosen. </w:t>
        </w:r>
      </w:ins>
      <w:ins w:id="342" w:author="Elena Rovenskaya" w:date="2017-02-12T09:28:00Z">
        <w:r w:rsidR="00416D72">
          <w:t xml:space="preserve">Note that more precise calibration of the satisfaction functions is not feasible at this stage as no data is available. </w:t>
        </w:r>
      </w:ins>
      <w:del w:id="343" w:author="Elena Rovenskaya" w:date="2017-02-12T09:28:00Z">
        <w:r w:rsidR="00AA76D3" w:rsidRPr="00AA76D3" w:rsidDel="00416D72">
          <w:delText xml:space="preserve">The </w:delText>
        </w:r>
        <w:r w:rsidDel="00416D72">
          <w:delText xml:space="preserve">shape of the </w:delText>
        </w:r>
        <w:r w:rsidR="00AA76D3" w:rsidRPr="00AA76D3" w:rsidDel="00416D72">
          <w:delText xml:space="preserve">curve </w:delText>
        </w:r>
        <w:r w:rsidDel="00416D72">
          <w:delText xml:space="preserve">represented </w:delText>
        </w:r>
        <w:r w:rsidR="00AA76D3" w:rsidRPr="00AA76D3" w:rsidDel="00416D72">
          <w:delText xml:space="preserve">the subjective evaluation and a functional form was generated later to describe the curve mathematically. </w:delText>
        </w:r>
      </w:del>
      <w:del w:id="344" w:author="Elena Rovenskaya" w:date="2017-02-12T09:29:00Z">
        <w:r w:rsidR="00AA76D3" w:rsidRPr="00AA76D3" w:rsidDel="00416D72">
          <w:delText>Because</w:delText>
        </w:r>
        <w:r w:rsidR="007008B9" w:rsidDel="00416D72">
          <w:rPr>
            <w:rFonts w:hint="eastAsia"/>
          </w:rPr>
          <w:delText xml:space="preserve"> </w:delText>
        </w:r>
        <w:r w:rsidR="00AA76D3" w:rsidRPr="00AA76D3" w:rsidDel="00416D72">
          <w:delText xml:space="preserve">the exact function </w:delText>
        </w:r>
        <w:r w:rsidR="007008B9" w:rsidDel="00416D72">
          <w:rPr>
            <w:rFonts w:hint="eastAsia"/>
          </w:rPr>
          <w:delText xml:space="preserve">with data calibration </w:delText>
        </w:r>
        <w:r w:rsidR="00AA76D3" w:rsidRPr="00AA76D3" w:rsidDel="00416D72">
          <w:delText xml:space="preserve">is not the focus of this </w:delText>
        </w:r>
        <w:r w:rsidR="007008B9" w:rsidDel="00416D72">
          <w:rPr>
            <w:rFonts w:hint="eastAsia"/>
          </w:rPr>
          <w:delText xml:space="preserve">preliminary modelling </w:delText>
        </w:r>
        <w:r w:rsidR="00AA76D3" w:rsidRPr="00AA76D3" w:rsidDel="00416D72">
          <w:delText>study, the function</w:delText>
        </w:r>
        <w:r w:rsidR="00FA280E" w:rsidDel="00416D72">
          <w:delText>s</w:delText>
        </w:r>
        <w:r w:rsidR="00AA76D3" w:rsidRPr="00AA76D3" w:rsidDel="00416D72">
          <w:delText xml:space="preserve"> </w:delText>
        </w:r>
        <w:r w:rsidR="00FA280E" w:rsidDel="00416D72">
          <w:delText>were</w:delText>
        </w:r>
        <w:r w:rsidR="00FA280E" w:rsidRPr="00AA76D3" w:rsidDel="00416D72">
          <w:delText xml:space="preserve"> </w:delText>
        </w:r>
        <w:r w:rsidR="00AA76D3" w:rsidRPr="00AA76D3" w:rsidDel="00416D72">
          <w:delText>chosen as simple as possible to fit the curve</w:delText>
        </w:r>
        <w:r w:rsidR="00FA280E" w:rsidDel="00416D72">
          <w:delText>s</w:delText>
        </w:r>
        <w:r w:rsidR="00AA76D3" w:rsidRPr="00AA76D3" w:rsidDel="00416D72">
          <w:delText xml:space="preserve">. </w:delText>
        </w:r>
      </w:del>
    </w:p>
    <w:p w14:paraId="48961CED" w14:textId="36CE2CDA" w:rsidR="00AA76D3" w:rsidRDefault="00AA76D3" w:rsidP="004C24F1">
      <w:r w:rsidRPr="00AA76D3">
        <w:t xml:space="preserve">The satisfaction level is arbitrarily set between 0 and 1 as an equivalent to the infinite sequence of preference as a utility representation in the utility theory (Mas-Colell et al., 1995). The interval between 0 and 1 was chosen to </w:t>
      </w:r>
      <w:r w:rsidR="00EC5CB8">
        <w:t xml:space="preserve">simplify </w:t>
      </w:r>
      <w:r w:rsidRPr="00AA76D3">
        <w:t>the calculation. Other interval</w:t>
      </w:r>
      <w:r w:rsidR="00E50467">
        <w:t>s</w:t>
      </w:r>
      <w:r w:rsidRPr="00AA76D3">
        <w:t xml:space="preserve"> c</w:t>
      </w:r>
      <w:r w:rsidR="00E50467">
        <w:t>ould</w:t>
      </w:r>
      <w:r w:rsidRPr="00AA76D3">
        <w:t xml:space="preserve"> also be used</w:t>
      </w:r>
      <w:r w:rsidR="002F15FA">
        <w:t>,</w:t>
      </w:r>
      <w:r w:rsidRPr="00AA76D3">
        <w:t xml:space="preserve"> </w:t>
      </w:r>
      <w:r w:rsidR="00E50467">
        <w:t xml:space="preserve">but </w:t>
      </w:r>
      <w:r w:rsidR="00CC185C">
        <w:t xml:space="preserve">would </w:t>
      </w:r>
      <w:r w:rsidR="00E50467">
        <w:t>not change the overall results</w:t>
      </w:r>
      <w:r w:rsidRPr="00AA76D3">
        <w:t>.</w:t>
      </w:r>
    </w:p>
    <w:p w14:paraId="25A2471A" w14:textId="501B84C3" w:rsidR="00E21CE0" w:rsidRDefault="006D13C1" w:rsidP="00514A19">
      <w:pPr>
        <w:rPr>
          <w:ins w:id="345" w:author="Elena Rovenskaya" w:date="2017-02-12T09:31:00Z"/>
        </w:rPr>
      </w:pPr>
      <w:r>
        <w:t>T</w:t>
      </w:r>
      <w:r>
        <w:rPr>
          <w:rFonts w:hint="eastAsia"/>
        </w:rPr>
        <w:t xml:space="preserve">he carrying capacity of wolves in Sweden </w:t>
      </w:r>
      <w:r>
        <w:t>has been estimated to be around</w:t>
      </w:r>
      <w:r>
        <w:rPr>
          <w:rFonts w:hint="eastAsia"/>
        </w:rPr>
        <w:t xml:space="preserve"> </w:t>
      </w:r>
      <w:r w:rsidRPr="00327275">
        <w:t>10</w:t>
      </w:r>
      <w:ins w:id="346" w:author="Elena Rovenskaya" w:date="2017-02-12T09:29:00Z">
        <w:r w:rsidR="001435C4">
          <w:t>,</w:t>
        </w:r>
      </w:ins>
      <w:del w:id="347" w:author="Elena Rovenskaya" w:date="2017-02-12T09:29:00Z">
        <w:r w:rsidRPr="00327275" w:rsidDel="001435C4">
          <w:delText xml:space="preserve"> </w:delText>
        </w:r>
      </w:del>
      <w:r w:rsidRPr="00327275">
        <w:t>000</w:t>
      </w:r>
      <w:r w:rsidRPr="00865A36">
        <w:t xml:space="preserve"> (Pe</w:t>
      </w:r>
      <w:r>
        <w:rPr>
          <w:rFonts w:hint="eastAsia"/>
        </w:rPr>
        <w:t>rsson, 1996). However,</w:t>
      </w:r>
      <w:r w:rsidR="0018321C">
        <w:rPr>
          <w:rFonts w:hint="eastAsia"/>
        </w:rPr>
        <w:t xml:space="preserve"> i</w:t>
      </w:r>
      <w:r w:rsidR="00EA6F75">
        <w:t>n 1800, the wolf population in Sweden was about 1</w:t>
      </w:r>
      <w:ins w:id="348" w:author="Elena Rovenskaya" w:date="2017-02-12T09:29:00Z">
        <w:r w:rsidR="001435C4">
          <w:t>,</w:t>
        </w:r>
      </w:ins>
      <w:r w:rsidR="00EA6F75">
        <w:t>500</w:t>
      </w:r>
      <w:r w:rsidR="0018321C">
        <w:rPr>
          <w:rFonts w:hint="eastAsia"/>
        </w:rPr>
        <w:t xml:space="preserve"> and</w:t>
      </w:r>
      <w:r w:rsidR="00EA6F75">
        <w:t xml:space="preserve"> that was considered too many for the country</w:t>
      </w:r>
      <w:r w:rsidR="0018321C">
        <w:rPr>
          <w:rFonts w:hint="eastAsia"/>
        </w:rPr>
        <w:t xml:space="preserve"> </w:t>
      </w:r>
      <w:r w:rsidR="00EA6F75">
        <w:t xml:space="preserve">and the wolves </w:t>
      </w:r>
      <w:r w:rsidR="00EA6F75">
        <w:rPr>
          <w:rFonts w:hint="eastAsia"/>
        </w:rPr>
        <w:t>were taken as</w:t>
      </w:r>
      <w:r w:rsidR="00EA6F75">
        <w:t xml:space="preserve"> pests.</w:t>
      </w:r>
      <w:r w:rsidR="00EA6F75">
        <w:rPr>
          <w:rFonts w:hint="eastAsia"/>
        </w:rPr>
        <w:t xml:space="preserve"> </w:t>
      </w:r>
      <w:r w:rsidR="00B71901" w:rsidRPr="00B71901">
        <w:t xml:space="preserve">Sand et al. </w:t>
      </w:r>
      <w:r w:rsidR="00B71901">
        <w:rPr>
          <w:rFonts w:hint="eastAsia"/>
        </w:rPr>
        <w:t>(</w:t>
      </w:r>
      <w:r w:rsidR="00B71901" w:rsidRPr="00B71901">
        <w:t>2014</w:t>
      </w:r>
      <w:r w:rsidR="00EA6F75">
        <w:t>)</w:t>
      </w:r>
      <w:r w:rsidR="00EA6F75">
        <w:rPr>
          <w:rFonts w:hint="eastAsia"/>
        </w:rPr>
        <w:t xml:space="preserve"> suggested that</w:t>
      </w:r>
      <w:r w:rsidR="00EA6F75">
        <w:t xml:space="preserve"> </w:t>
      </w:r>
      <w:r w:rsidR="005A1744">
        <w:t>the carrying capacity</w:t>
      </w:r>
      <w:r w:rsidR="00EA6F75">
        <w:t xml:space="preserve"> in Sweden</w:t>
      </w:r>
      <w:r w:rsidR="005A1744">
        <w:t xml:space="preserve"> is about 1200 wolves</w:t>
      </w:r>
      <w:r w:rsidR="006328B8">
        <w:rPr>
          <w:rFonts w:hint="eastAsia"/>
        </w:rPr>
        <w:t xml:space="preserve"> outside the reindeer herding area</w:t>
      </w:r>
      <w:r w:rsidR="0018321C">
        <w:rPr>
          <w:rFonts w:hint="eastAsia"/>
        </w:rPr>
        <w:t xml:space="preserve">. </w:t>
      </w:r>
      <w:r w:rsidR="00680189">
        <w:rPr>
          <w:rFonts w:hint="eastAsia"/>
        </w:rPr>
        <w:t>We consider</w:t>
      </w:r>
      <w:r w:rsidR="00EA6F75">
        <w:rPr>
          <w:rFonts w:hint="eastAsia"/>
        </w:rPr>
        <w:t xml:space="preserve"> </w:t>
      </w:r>
      <w:r w:rsidR="008807E1">
        <w:t>1</w:t>
      </w:r>
      <w:ins w:id="349" w:author="Elena Rovenskaya" w:date="2017-02-12T09:30:00Z">
        <w:r w:rsidR="00AB213C">
          <w:t>,</w:t>
        </w:r>
      </w:ins>
      <w:r w:rsidR="005A1744">
        <w:t>2</w:t>
      </w:r>
      <w:r w:rsidR="008807E1">
        <w:t xml:space="preserve">00 wolves as </w:t>
      </w:r>
      <w:r w:rsidR="00680189">
        <w:rPr>
          <w:rFonts w:hint="eastAsia"/>
        </w:rPr>
        <w:t>a reasonable carry</w:t>
      </w:r>
      <w:r w:rsidR="002F15FA">
        <w:t>ing</w:t>
      </w:r>
      <w:r w:rsidR="00680189">
        <w:rPr>
          <w:rFonts w:hint="eastAsia"/>
        </w:rPr>
        <w:t xml:space="preserve"> capacity in </w:t>
      </w:r>
      <w:r w:rsidR="002F15FA">
        <w:t>our</w:t>
      </w:r>
      <w:r w:rsidR="00A02CDF">
        <w:rPr>
          <w:rFonts w:hint="eastAsia"/>
        </w:rPr>
        <w:t xml:space="preserve"> </w:t>
      </w:r>
      <w:r w:rsidR="00680189">
        <w:rPr>
          <w:rFonts w:hint="eastAsia"/>
        </w:rPr>
        <w:t>model</w:t>
      </w:r>
      <w:r w:rsidR="007A76F6">
        <w:t xml:space="preserve">, although it should be reconsidered </w:t>
      </w:r>
      <w:r w:rsidR="00EC5CB8">
        <w:t xml:space="preserve">as </w:t>
      </w:r>
      <w:r w:rsidR="005A1744">
        <w:t>more scientific</w:t>
      </w:r>
      <w:r w:rsidR="007A76F6">
        <w:t xml:space="preserve"> data </w:t>
      </w:r>
      <w:r w:rsidR="00EC5CB8">
        <w:t xml:space="preserve">becomes available </w:t>
      </w:r>
      <w:r w:rsidR="007A76F6">
        <w:t>in the future.</w:t>
      </w:r>
      <w:r w:rsidR="000A15A1">
        <w:t xml:space="preserve"> </w:t>
      </w:r>
      <w:r w:rsidR="00680189">
        <w:rPr>
          <w:rFonts w:hint="eastAsia"/>
        </w:rPr>
        <w:t xml:space="preserve">We also assume that when stakeholders form their attitudes towards the population of wolves, they </w:t>
      </w:r>
      <w:r w:rsidR="002F15FA">
        <w:t xml:space="preserve">would </w:t>
      </w:r>
      <w:r w:rsidR="00680189">
        <w:rPr>
          <w:rFonts w:hint="eastAsia"/>
        </w:rPr>
        <w:t xml:space="preserve">use </w:t>
      </w:r>
      <w:r w:rsidR="002F15FA">
        <w:t>the same</w:t>
      </w:r>
      <w:r w:rsidR="00680189">
        <w:rPr>
          <w:rFonts w:hint="eastAsia"/>
        </w:rPr>
        <w:t xml:space="preserve"> carrying capacity for all the interests, which means the upper limits of the wolf population in all the satisfaction function are set uniformly to 1</w:t>
      </w:r>
      <w:ins w:id="350" w:author="Elena Rovenskaya" w:date="2017-02-12T09:30:00Z">
        <w:r w:rsidR="00AB213C">
          <w:t>,</w:t>
        </w:r>
      </w:ins>
      <w:r w:rsidR="00680189">
        <w:rPr>
          <w:rFonts w:hint="eastAsia"/>
        </w:rPr>
        <w:t>200.</w:t>
      </w:r>
    </w:p>
    <w:p w14:paraId="5D3F19B0" w14:textId="14F719B0" w:rsidR="0038119D" w:rsidRDefault="0038119D" w:rsidP="00514A19">
      <w:pPr>
        <w:rPr>
          <w:ins w:id="351" w:author="Elena Rovenskaya" w:date="2017-02-12T09:31:00Z"/>
        </w:rPr>
      </w:pPr>
      <w:ins w:id="352" w:author="Elena Rovenskaya" w:date="2017-02-12T09:31:00Z">
        <w:r>
          <w:t xml:space="preserve">Based on the literature analysis, we select the following components of the satisfaction function: </w:t>
        </w:r>
      </w:ins>
    </w:p>
    <w:p w14:paraId="4FD762D3" w14:textId="540444FF" w:rsidR="0038119D" w:rsidRDefault="0038119D" w:rsidP="00476CD1">
      <w:pPr>
        <w:pStyle w:val="ListParagraph"/>
        <w:numPr>
          <w:ilvl w:val="0"/>
          <w:numId w:val="8"/>
        </w:numPr>
        <w:rPr>
          <w:ins w:id="353" w:author="Elena Rovenskaya" w:date="2017-02-12T09:31:00Z"/>
        </w:rPr>
        <w:pPrChange w:id="354" w:author="Elena Rovenskaya" w:date="2017-02-12T09:34:00Z">
          <w:pPr/>
        </w:pPrChange>
      </w:pPr>
      <w:commentRangeStart w:id="355"/>
      <w:ins w:id="356" w:author="Elena Rovenskaya" w:date="2017-02-12T09:31:00Z">
        <w:r>
          <w:t xml:space="preserve">Biodiversity </w:t>
        </w:r>
      </w:ins>
    </w:p>
    <w:p w14:paraId="7951D924" w14:textId="702B885C" w:rsidR="0038119D" w:rsidRDefault="0038119D" w:rsidP="00476CD1">
      <w:pPr>
        <w:pStyle w:val="ListParagraph"/>
        <w:numPr>
          <w:ilvl w:val="0"/>
          <w:numId w:val="8"/>
        </w:numPr>
        <w:rPr>
          <w:ins w:id="357" w:author="Elena Rovenskaya" w:date="2017-02-12T09:32:00Z"/>
        </w:rPr>
        <w:pPrChange w:id="358" w:author="Elena Rovenskaya" w:date="2017-02-12T09:34:00Z">
          <w:pPr/>
        </w:pPrChange>
      </w:pPr>
      <w:ins w:id="359" w:author="Elena Rovenskaya" w:date="2017-02-12T09:32:00Z">
        <w:r w:rsidRPr="0038119D">
          <w:t>Loss of livestock</w:t>
        </w:r>
      </w:ins>
    </w:p>
    <w:p w14:paraId="53FA18DE" w14:textId="37F41636" w:rsidR="0038119D" w:rsidRDefault="0038119D" w:rsidP="00476CD1">
      <w:pPr>
        <w:pStyle w:val="ListParagraph"/>
        <w:numPr>
          <w:ilvl w:val="0"/>
          <w:numId w:val="8"/>
        </w:numPr>
        <w:rPr>
          <w:ins w:id="360" w:author="Elena Rovenskaya" w:date="2017-02-12T09:32:00Z"/>
        </w:rPr>
        <w:pPrChange w:id="361" w:author="Elena Rovenskaya" w:date="2017-02-12T09:34:00Z">
          <w:pPr/>
        </w:pPrChange>
      </w:pPr>
      <w:ins w:id="362" w:author="Elena Rovenskaya" w:date="2017-02-12T09:32:00Z">
        <w:r>
          <w:t>Loss of reindeer</w:t>
        </w:r>
      </w:ins>
    </w:p>
    <w:p w14:paraId="562DD93E" w14:textId="1FC2612D" w:rsidR="0038119D" w:rsidRDefault="0038119D" w:rsidP="00476CD1">
      <w:pPr>
        <w:pStyle w:val="ListParagraph"/>
        <w:numPr>
          <w:ilvl w:val="0"/>
          <w:numId w:val="8"/>
        </w:numPr>
        <w:rPr>
          <w:ins w:id="363" w:author="Elena Rovenskaya" w:date="2017-02-12T09:33:00Z"/>
        </w:rPr>
        <w:pPrChange w:id="364" w:author="Elena Rovenskaya" w:date="2017-02-12T09:34:00Z">
          <w:pPr/>
        </w:pPrChange>
      </w:pPr>
      <w:ins w:id="365" w:author="Elena Rovenskaya" w:date="2017-02-12T09:32:00Z">
        <w:r>
          <w:t xml:space="preserve">Loss of </w:t>
        </w:r>
      </w:ins>
      <w:ins w:id="366" w:author="Elena Rovenskaya" w:date="2017-02-12T09:33:00Z">
        <w:r>
          <w:t xml:space="preserve">hunting </w:t>
        </w:r>
      </w:ins>
      <w:ins w:id="367" w:author="Elena Rovenskaya" w:date="2017-02-12T09:32:00Z">
        <w:r>
          <w:t xml:space="preserve">dogs </w:t>
        </w:r>
      </w:ins>
    </w:p>
    <w:p w14:paraId="74197112" w14:textId="2E08242E" w:rsidR="0038119D" w:rsidRDefault="0038119D" w:rsidP="00476CD1">
      <w:pPr>
        <w:pStyle w:val="ListParagraph"/>
        <w:numPr>
          <w:ilvl w:val="0"/>
          <w:numId w:val="8"/>
        </w:numPr>
        <w:rPr>
          <w:ins w:id="368" w:author="Elena Rovenskaya" w:date="2017-02-12T09:33:00Z"/>
        </w:rPr>
        <w:pPrChange w:id="369" w:author="Elena Rovenskaya" w:date="2017-02-12T09:34:00Z">
          <w:pPr/>
        </w:pPrChange>
      </w:pPr>
      <w:ins w:id="370" w:author="Elena Rovenskaya" w:date="2017-02-12T09:33:00Z">
        <w:r>
          <w:t xml:space="preserve">Tax </w:t>
        </w:r>
      </w:ins>
    </w:p>
    <w:p w14:paraId="3353B9B5" w14:textId="73BF5472" w:rsidR="0038119D" w:rsidRDefault="00476CD1" w:rsidP="00476CD1">
      <w:pPr>
        <w:pStyle w:val="ListParagraph"/>
        <w:numPr>
          <w:ilvl w:val="0"/>
          <w:numId w:val="8"/>
        </w:numPr>
        <w:rPr>
          <w:ins w:id="371" w:author="Elena Rovenskaya" w:date="2017-02-12T09:33:00Z"/>
        </w:rPr>
        <w:pPrChange w:id="372" w:author="Elena Rovenskaya" w:date="2017-02-12T09:34:00Z">
          <w:pPr/>
        </w:pPrChange>
      </w:pPr>
      <w:ins w:id="373" w:author="Elena Rovenskaya" w:date="2017-02-12T09:33:00Z">
        <w:r>
          <w:t xml:space="preserve">Preventive measures </w:t>
        </w:r>
      </w:ins>
    </w:p>
    <w:p w14:paraId="6C35F0FA" w14:textId="2FE7ADD5" w:rsidR="00476CD1" w:rsidRDefault="00476CD1" w:rsidP="00476CD1">
      <w:pPr>
        <w:pStyle w:val="ListParagraph"/>
        <w:numPr>
          <w:ilvl w:val="0"/>
          <w:numId w:val="8"/>
        </w:numPr>
        <w:rPr>
          <w:ins w:id="374" w:author="Elena Rovenskaya" w:date="2017-02-12T09:34:00Z"/>
        </w:rPr>
        <w:pPrChange w:id="375" w:author="Elena Rovenskaya" w:date="2017-02-12T09:34:00Z">
          <w:pPr/>
        </w:pPrChange>
      </w:pPr>
      <w:ins w:id="376" w:author="Elena Rovenskaya" w:date="2017-02-12T09:34:00Z">
        <w:r>
          <w:t xml:space="preserve">Ecotourism </w:t>
        </w:r>
      </w:ins>
    </w:p>
    <w:p w14:paraId="66047E72" w14:textId="68C49601" w:rsidR="00476CD1" w:rsidRDefault="00476CD1" w:rsidP="00476CD1">
      <w:pPr>
        <w:pStyle w:val="ListParagraph"/>
        <w:numPr>
          <w:ilvl w:val="0"/>
          <w:numId w:val="8"/>
        </w:numPr>
        <w:rPr>
          <w:ins w:id="377" w:author="Elena Rovenskaya" w:date="2017-02-12T09:34:00Z"/>
        </w:rPr>
        <w:pPrChange w:id="378" w:author="Elena Rovenskaya" w:date="2017-02-12T09:34:00Z">
          <w:pPr/>
        </w:pPrChange>
      </w:pPr>
      <w:ins w:id="379" w:author="Elena Rovenskaya" w:date="2017-02-12T09:34:00Z">
        <w:r>
          <w:t>Biophilia</w:t>
        </w:r>
      </w:ins>
    </w:p>
    <w:p w14:paraId="77509081" w14:textId="03B1F49A" w:rsidR="00476CD1" w:rsidRDefault="00476CD1" w:rsidP="00476CD1">
      <w:pPr>
        <w:pStyle w:val="ListParagraph"/>
        <w:numPr>
          <w:ilvl w:val="0"/>
          <w:numId w:val="8"/>
        </w:numPr>
        <w:rPr>
          <w:ins w:id="380" w:author="Elena Rovenskaya" w:date="2017-02-12T09:35:00Z"/>
        </w:rPr>
        <w:pPrChange w:id="381" w:author="Elena Rovenskaya" w:date="2017-02-12T09:34:00Z">
          <w:pPr/>
        </w:pPrChange>
      </w:pPr>
      <w:ins w:id="382" w:author="Elena Rovenskaya" w:date="2017-02-12T09:34:00Z">
        <w:r>
          <w:t xml:space="preserve">Hunting culture </w:t>
        </w:r>
      </w:ins>
    </w:p>
    <w:p w14:paraId="7777E3BC" w14:textId="04784827" w:rsidR="00861119" w:rsidRDefault="00861119" w:rsidP="00476CD1">
      <w:pPr>
        <w:pStyle w:val="ListParagraph"/>
        <w:numPr>
          <w:ilvl w:val="0"/>
          <w:numId w:val="8"/>
        </w:numPr>
        <w:rPr>
          <w:ins w:id="383" w:author="Elena Rovenskaya" w:date="2017-02-12T11:04:00Z"/>
        </w:rPr>
        <w:pPrChange w:id="384" w:author="Elena Rovenskaya" w:date="2017-02-12T09:34:00Z">
          <w:pPr/>
        </w:pPrChange>
      </w:pPr>
      <w:ins w:id="385" w:author="Elena Rovenskaya" w:date="2017-02-12T09:35:00Z">
        <w:r>
          <w:t>Sami culture</w:t>
        </w:r>
      </w:ins>
    </w:p>
    <w:commentRangeEnd w:id="355"/>
    <w:p w14:paraId="0E4A6BF0" w14:textId="5E78FDB5" w:rsidR="006136E3" w:rsidRPr="0038119D" w:rsidRDefault="00171859" w:rsidP="006136E3">
      <w:ins w:id="386" w:author="Elena Rovenskaya" w:date="2017-02-12T11:12:00Z">
        <w:r>
          <w:rPr>
            <w:rStyle w:val="CommentReference"/>
          </w:rPr>
          <w:commentReference w:id="355"/>
        </w:r>
      </w:ins>
      <w:ins w:id="388" w:author="Elena Rovenskaya" w:date="2017-02-12T11:04:00Z">
        <w:r w:rsidR="006136E3">
          <w:t xml:space="preserve">We assume that all stakeholder groups have the same </w:t>
        </w:r>
      </w:ins>
      <w:ins w:id="389" w:author="Elena Rovenskaya" w:date="2017-02-12T11:05:00Z">
        <w:r w:rsidR="006136E3">
          <w:t xml:space="preserve">components of their satisfaction functions, but they differ in weights, which they </w:t>
        </w:r>
        <w:r w:rsidR="00C12086">
          <w:t>assign to each component</w:t>
        </w:r>
        <w:r w:rsidR="006136E3">
          <w:t xml:space="preserve">. </w:t>
        </w:r>
        <w:r w:rsidR="00C12086">
          <w:t xml:space="preserve">In </w:t>
        </w:r>
      </w:ins>
      <w:ins w:id="390" w:author="Elena Rovenskaya" w:date="2017-02-12T11:07:00Z">
        <w:r w:rsidR="00A65634">
          <w:t>what follows we describe the components in detail and suggest mathematical functions to model them.</w:t>
        </w:r>
      </w:ins>
      <w:ins w:id="391" w:author="Elena Rovenskaya" w:date="2017-02-12T11:05:00Z">
        <w:r w:rsidR="00C12086">
          <w:t xml:space="preserve"> </w:t>
        </w:r>
      </w:ins>
    </w:p>
    <w:p w14:paraId="5D8E6A97" w14:textId="77777777" w:rsidR="00C86383" w:rsidRPr="00D905C7" w:rsidRDefault="00C86383" w:rsidP="00514A19">
      <w:pPr>
        <w:spacing w:before="240" w:after="120"/>
        <w:rPr>
          <w:b/>
          <w:i/>
        </w:rPr>
      </w:pPr>
      <w:r w:rsidRPr="00D905C7">
        <w:rPr>
          <w:b/>
          <w:i/>
        </w:rPr>
        <w:t>Biodiversity</w:t>
      </w:r>
    </w:p>
    <w:p w14:paraId="79117141" w14:textId="6149554B" w:rsidR="0076147D" w:rsidRDefault="00182BA9" w:rsidP="00DB4474">
      <w:r>
        <w:t>Biodiversity is one of the environmental values</w:t>
      </w:r>
      <w:ins w:id="392" w:author="Elena Rovenskaya" w:date="2017-02-12T09:31:00Z">
        <w:r w:rsidR="0038119D">
          <w:t>,</w:t>
        </w:r>
      </w:ins>
      <w:r>
        <w:t xml:space="preserve"> which is defined as a relatively stable expression of the evaluation of the environment and contains emotional and cognitive </w:t>
      </w:r>
      <w:r w:rsidR="00BC5563">
        <w:t>components</w:t>
      </w:r>
      <w:r>
        <w:t xml:space="preserve"> (</w:t>
      </w:r>
      <w:r w:rsidRPr="00182BA9">
        <w:t>Gangaas et al., 2015</w:t>
      </w:r>
      <w:r>
        <w:t>).</w:t>
      </w:r>
      <w:r w:rsidR="0052128E">
        <w:t xml:space="preserve"> </w:t>
      </w:r>
      <w:r w:rsidR="000E6942">
        <w:rPr>
          <w:rFonts w:hint="eastAsia"/>
        </w:rPr>
        <w:t>Thinking</w:t>
      </w:r>
      <w:r w:rsidR="000E6942">
        <w:t xml:space="preserve"> of </w:t>
      </w:r>
      <w:r w:rsidR="000E6942">
        <w:rPr>
          <w:rFonts w:hint="eastAsia"/>
        </w:rPr>
        <w:t xml:space="preserve">the role of </w:t>
      </w:r>
      <w:del w:id="393" w:author="Elena Rovenskaya" w:date="2017-02-12T09:36:00Z">
        <w:r w:rsidR="002F15FA" w:rsidDel="0049580A">
          <w:delText xml:space="preserve">the </w:delText>
        </w:r>
      </w:del>
      <w:r w:rsidR="000E6942">
        <w:rPr>
          <w:rFonts w:hint="eastAsia"/>
        </w:rPr>
        <w:t>wol</w:t>
      </w:r>
      <w:ins w:id="394" w:author="Elena Rovenskaya" w:date="2017-02-12T09:36:00Z">
        <w:r w:rsidR="0049580A">
          <w:t>ves</w:t>
        </w:r>
      </w:ins>
      <w:del w:id="395" w:author="Elena Rovenskaya" w:date="2017-02-12T09:36:00Z">
        <w:r w:rsidR="002F15FA" w:rsidDel="0049580A">
          <w:delText>f</w:delText>
        </w:r>
      </w:del>
      <w:r w:rsidR="000E6942">
        <w:rPr>
          <w:rFonts w:hint="eastAsia"/>
        </w:rPr>
        <w:t xml:space="preserve"> in relation to the </w:t>
      </w:r>
      <w:r w:rsidR="000E6942">
        <w:t>biodiversity</w:t>
      </w:r>
      <w:r w:rsidR="000E6942">
        <w:rPr>
          <w:rFonts w:hint="eastAsia"/>
        </w:rPr>
        <w:t xml:space="preserve"> in Sweden, people may think of its </w:t>
      </w:r>
      <w:r w:rsidR="0052128E">
        <w:t>carrying capacity, the functions</w:t>
      </w:r>
      <w:r w:rsidR="000E6942">
        <w:rPr>
          <w:rFonts w:hint="eastAsia"/>
        </w:rPr>
        <w:t xml:space="preserve"> to</w:t>
      </w:r>
      <w:r w:rsidR="0052128E">
        <w:t xml:space="preserve"> the local ecosystem,</w:t>
      </w:r>
      <w:r w:rsidR="00683B1B">
        <w:rPr>
          <w:rFonts w:hint="eastAsia"/>
        </w:rPr>
        <w:t xml:space="preserve"> the meaning of existence as a wild animal,</w:t>
      </w:r>
      <w:r w:rsidR="0052128E">
        <w:t xml:space="preserve"> etc. </w:t>
      </w:r>
      <w:r w:rsidR="000D5AB6">
        <w:rPr>
          <w:rFonts w:hint="eastAsia"/>
        </w:rPr>
        <w:t xml:space="preserve">Some scholars suggest </w:t>
      </w:r>
      <w:r w:rsidR="000D5AB6">
        <w:t xml:space="preserve">the </w:t>
      </w:r>
      <w:r w:rsidR="000D5AB6" w:rsidRPr="00514A19">
        <w:rPr>
          <w:i/>
        </w:rPr>
        <w:t>Favourable Reference Population</w:t>
      </w:r>
      <w:r w:rsidR="00BC1E9A">
        <w:rPr>
          <w:rFonts w:hint="eastAsia"/>
          <w:i/>
        </w:rPr>
        <w:t xml:space="preserve"> </w:t>
      </w:r>
      <w:r w:rsidR="00BC1E9A" w:rsidRPr="00E413CA">
        <w:t>(population in a given biogeographical region considered the minimum necessary to ensure the long-term viability of the species</w:t>
      </w:r>
      <w:r w:rsidR="00BC1E9A">
        <w:rPr>
          <w:rFonts w:hint="eastAsia"/>
        </w:rPr>
        <w:t xml:space="preserve"> (European Commission, 2005)</w:t>
      </w:r>
      <w:r w:rsidR="00BC1E9A" w:rsidRPr="00E413CA">
        <w:t>)</w:t>
      </w:r>
      <w:r w:rsidR="00807BB4" w:rsidRPr="00BC1E9A">
        <w:rPr>
          <w:rFonts w:hint="eastAsia"/>
        </w:rPr>
        <w:t xml:space="preserve"> </w:t>
      </w:r>
      <w:r w:rsidR="00807BB4">
        <w:rPr>
          <w:rFonts w:hint="eastAsia"/>
        </w:rPr>
        <w:t>in Sweden</w:t>
      </w:r>
      <w:r w:rsidR="000D5AB6">
        <w:rPr>
          <w:rFonts w:hint="eastAsia"/>
        </w:rPr>
        <w:t xml:space="preserve"> to</w:t>
      </w:r>
      <w:r w:rsidR="000D5AB6">
        <w:t xml:space="preserve"> be 500</w:t>
      </w:r>
      <w:r w:rsidR="000D5AB6">
        <w:rPr>
          <w:rFonts w:hint="eastAsia"/>
        </w:rPr>
        <w:t xml:space="preserve"> (</w:t>
      </w:r>
      <w:r w:rsidR="0036503B">
        <w:t>Bruford</w:t>
      </w:r>
      <w:r w:rsidR="000D5AB6">
        <w:rPr>
          <w:rFonts w:hint="eastAsia"/>
        </w:rPr>
        <w:t xml:space="preserve">, </w:t>
      </w:r>
      <w:r w:rsidR="0036503B" w:rsidRPr="0036503B">
        <w:t>2015</w:t>
      </w:r>
      <w:r w:rsidR="000D5AB6">
        <w:rPr>
          <w:rFonts w:hint="eastAsia"/>
        </w:rPr>
        <w:t xml:space="preserve">; </w:t>
      </w:r>
      <w:r w:rsidR="000D5AB6" w:rsidRPr="0036503B">
        <w:t>Sjögren-Gulve</w:t>
      </w:r>
      <w:r w:rsidR="000D5AB6">
        <w:t xml:space="preserve"> &amp; </w:t>
      </w:r>
      <w:r w:rsidR="000D5AB6" w:rsidRPr="0036503B">
        <w:t>Hörnell-Willebrand</w:t>
      </w:r>
      <w:r w:rsidR="000D5AB6">
        <w:t>, 2015</w:t>
      </w:r>
      <w:r w:rsidR="0036503B" w:rsidRPr="0036503B">
        <w:t>)</w:t>
      </w:r>
      <w:r w:rsidR="004D3888">
        <w:rPr>
          <w:rFonts w:hint="eastAsia"/>
        </w:rPr>
        <w:t>.</w:t>
      </w:r>
      <w:r w:rsidR="0036503B">
        <w:t xml:space="preserve"> </w:t>
      </w:r>
      <w:r w:rsidR="00807BB4">
        <w:rPr>
          <w:rFonts w:hint="eastAsia"/>
        </w:rPr>
        <w:t xml:space="preserve">In </w:t>
      </w:r>
      <w:commentRangeStart w:id="396"/>
      <w:r w:rsidR="00807BB4">
        <w:rPr>
          <w:rFonts w:hint="eastAsia"/>
        </w:rPr>
        <w:t xml:space="preserve">our </w:t>
      </w:r>
      <w:r w:rsidR="00160DFC">
        <w:t>preliminary</w:t>
      </w:r>
      <w:r w:rsidR="00AD28C0">
        <w:rPr>
          <w:rFonts w:hint="eastAsia"/>
        </w:rPr>
        <w:t xml:space="preserve"> interview</w:t>
      </w:r>
      <w:commentRangeEnd w:id="396"/>
      <w:r w:rsidR="0049580A">
        <w:rPr>
          <w:rStyle w:val="CommentReference"/>
        </w:rPr>
        <w:commentReference w:id="396"/>
      </w:r>
      <w:r w:rsidR="00807BB4">
        <w:rPr>
          <w:rFonts w:hint="eastAsia"/>
        </w:rPr>
        <w:t>,</w:t>
      </w:r>
      <w:r w:rsidR="00AD28C0">
        <w:rPr>
          <w:rFonts w:hint="eastAsia"/>
        </w:rPr>
        <w:t xml:space="preserve"> some stakeholders</w:t>
      </w:r>
      <w:r w:rsidR="00807BB4">
        <w:rPr>
          <w:rFonts w:hint="eastAsia"/>
        </w:rPr>
        <w:t xml:space="preserve"> also think that</w:t>
      </w:r>
      <w:r w:rsidR="00047767">
        <w:t xml:space="preserve"> </w:t>
      </w:r>
      <w:r w:rsidR="00047767">
        <w:rPr>
          <w:rFonts w:hint="eastAsia"/>
        </w:rPr>
        <w:t xml:space="preserve">the </w:t>
      </w:r>
      <w:r w:rsidR="00047767">
        <w:t>favorable</w:t>
      </w:r>
      <w:r w:rsidR="00047767">
        <w:rPr>
          <w:rFonts w:hint="eastAsia"/>
        </w:rPr>
        <w:t xml:space="preserve"> population</w:t>
      </w:r>
      <w:r w:rsidR="00807BB4">
        <w:rPr>
          <w:rFonts w:hint="eastAsia"/>
        </w:rPr>
        <w:t xml:space="preserve"> is</w:t>
      </w:r>
      <w:r w:rsidR="00AD28C0">
        <w:rPr>
          <w:rFonts w:hint="eastAsia"/>
        </w:rPr>
        <w:t xml:space="preserve"> 500</w:t>
      </w:r>
      <w:r w:rsidR="00AD28C0" w:rsidRPr="009576A2">
        <w:rPr>
          <w:rFonts w:hint="eastAsia"/>
        </w:rPr>
        <w:t xml:space="preserve">. </w:t>
      </w:r>
      <w:r w:rsidR="000B2C0A" w:rsidRPr="009576A2">
        <w:rPr>
          <w:rFonts w:hint="eastAsia"/>
        </w:rPr>
        <w:t>Thus</w:t>
      </w:r>
      <w:r w:rsidR="000B2C0A">
        <w:rPr>
          <w:rFonts w:hint="eastAsia"/>
        </w:rPr>
        <w:t xml:space="preserve">, </w:t>
      </w:r>
      <w:r w:rsidR="00926D27">
        <w:rPr>
          <w:rFonts w:hint="eastAsia"/>
        </w:rPr>
        <w:t>we</w:t>
      </w:r>
      <w:r w:rsidR="00AD28C0">
        <w:rPr>
          <w:rFonts w:hint="eastAsia"/>
        </w:rPr>
        <w:t xml:space="preserve"> </w:t>
      </w:r>
      <w:r w:rsidR="00926D27">
        <w:rPr>
          <w:rFonts w:hint="eastAsia"/>
        </w:rPr>
        <w:t xml:space="preserve">take </w:t>
      </w:r>
      <w:r w:rsidR="00AD28C0">
        <w:rPr>
          <w:rFonts w:hint="eastAsia"/>
        </w:rPr>
        <w:t xml:space="preserve">500 </w:t>
      </w:r>
      <w:r w:rsidR="00C86383">
        <w:rPr>
          <w:rFonts w:hint="eastAsia"/>
        </w:rPr>
        <w:t>as a</w:t>
      </w:r>
      <w:r w:rsidR="00282CCC">
        <w:t xml:space="preserve"> wolf population</w:t>
      </w:r>
      <w:r w:rsidR="000B2C0A">
        <w:rPr>
          <w:rFonts w:hint="eastAsia"/>
        </w:rPr>
        <w:t xml:space="preserve"> that people </w:t>
      </w:r>
      <w:r w:rsidR="00926D27">
        <w:rPr>
          <w:rFonts w:hint="eastAsia"/>
        </w:rPr>
        <w:t>would think best</w:t>
      </w:r>
      <w:r w:rsidR="00047767">
        <w:t xml:space="preserve"> for </w:t>
      </w:r>
      <w:r w:rsidR="00926D27">
        <w:rPr>
          <w:rFonts w:hint="eastAsia"/>
        </w:rPr>
        <w:t xml:space="preserve">the </w:t>
      </w:r>
      <w:r w:rsidR="00047767">
        <w:t>biodiversity</w:t>
      </w:r>
      <w:r w:rsidR="000B2C0A">
        <w:rPr>
          <w:rFonts w:hint="eastAsia"/>
        </w:rPr>
        <w:t>.</w:t>
      </w:r>
      <w:r w:rsidR="00C86383">
        <w:rPr>
          <w:rFonts w:hint="eastAsia"/>
        </w:rPr>
        <w:t xml:space="preserve"> </w:t>
      </w:r>
    </w:p>
    <w:p w14:paraId="2D32B636" w14:textId="3C7A1561" w:rsidR="00CA4C36" w:rsidRDefault="00AF1E33" w:rsidP="004C24F1">
      <w:r>
        <w:t xml:space="preserve">When the wolf population is very low, people </w:t>
      </w:r>
      <w:r w:rsidR="00B57E02">
        <w:rPr>
          <w:rFonts w:hint="eastAsia"/>
        </w:rPr>
        <w:t>may</w:t>
      </w:r>
      <w:r>
        <w:t xml:space="preserve"> </w:t>
      </w:r>
      <w:r w:rsidR="00B57E02">
        <w:rPr>
          <w:rFonts w:hint="eastAsia"/>
        </w:rPr>
        <w:t xml:space="preserve">take </w:t>
      </w:r>
      <w:r w:rsidR="002F15FA">
        <w:t xml:space="preserve">it </w:t>
      </w:r>
      <w:r w:rsidR="00B57E02">
        <w:rPr>
          <w:rFonts w:hint="eastAsia"/>
        </w:rPr>
        <w:t xml:space="preserve">as a sign for </w:t>
      </w:r>
      <w:r w:rsidR="002F15FA">
        <w:t xml:space="preserve">a </w:t>
      </w:r>
      <w:r w:rsidR="00520369">
        <w:rPr>
          <w:rFonts w:hint="eastAsia"/>
        </w:rPr>
        <w:t>s</w:t>
      </w:r>
      <w:r w:rsidR="00520369" w:rsidRPr="00520369">
        <w:t>ub-optimal</w:t>
      </w:r>
      <w:r w:rsidR="00B57E02">
        <w:rPr>
          <w:rFonts w:hint="eastAsia"/>
        </w:rPr>
        <w:t xml:space="preserve"> </w:t>
      </w:r>
      <w:r>
        <w:t xml:space="preserve">biodiversity, so the satisfaction level is very low. The satisfaction level increases when the wolf population </w:t>
      </w:r>
      <w:r w:rsidR="00B4459C">
        <w:t xml:space="preserve">increases, </w:t>
      </w:r>
      <w:r>
        <w:t>until it reach</w:t>
      </w:r>
      <w:r w:rsidR="00B4459C">
        <w:t>es</w:t>
      </w:r>
      <w:r>
        <w:t xml:space="preserve"> </w:t>
      </w:r>
      <w:r w:rsidR="00B57E02" w:rsidRPr="00B57E02">
        <w:t>the maximum level of 1</w:t>
      </w:r>
      <w:r w:rsidR="00B57E02">
        <w:rPr>
          <w:rFonts w:hint="eastAsia"/>
        </w:rPr>
        <w:t xml:space="preserve"> for </w:t>
      </w:r>
      <w:r>
        <w:t>the ideal population size of 500 wolves. The satisfaction level drops when the population keeps growing</w:t>
      </w:r>
      <w:r w:rsidR="002F15FA">
        <w:t>,</w:t>
      </w:r>
      <w:r>
        <w:t xml:space="preserve"> because</w:t>
      </w:r>
      <w:r w:rsidR="00B57E02">
        <w:rPr>
          <w:rFonts w:hint="eastAsia"/>
        </w:rPr>
        <w:t xml:space="preserve"> larger population</w:t>
      </w:r>
      <w:r w:rsidR="00B57E02" w:rsidRPr="00B57E02">
        <w:rPr>
          <w:rFonts w:hint="eastAsia"/>
        </w:rPr>
        <w:t xml:space="preserve"> </w:t>
      </w:r>
      <w:r w:rsidR="00B57E02">
        <w:rPr>
          <w:rFonts w:hint="eastAsia"/>
        </w:rPr>
        <w:t xml:space="preserve">means risk of </w:t>
      </w:r>
      <w:r w:rsidR="00B57E02" w:rsidRPr="00C518B4">
        <w:t>interspecies competition</w:t>
      </w:r>
      <w:r w:rsidR="00B57E02" w:rsidRPr="00B53474">
        <w:rPr>
          <w:rFonts w:hint="eastAsia"/>
        </w:rPr>
        <w:t xml:space="preserve"> and </w:t>
      </w:r>
      <w:r w:rsidR="002F15FA">
        <w:t xml:space="preserve">a </w:t>
      </w:r>
      <w:r w:rsidR="00B57E02">
        <w:rPr>
          <w:rFonts w:hint="eastAsia"/>
        </w:rPr>
        <w:t xml:space="preserve">potential </w:t>
      </w:r>
      <w:r w:rsidR="00B57E02">
        <w:t>imbalanced</w:t>
      </w:r>
      <w:r w:rsidR="00B57E02">
        <w:rPr>
          <w:rFonts w:hint="eastAsia"/>
        </w:rPr>
        <w:t xml:space="preserve"> ecosystem. </w:t>
      </w:r>
      <w:ins w:id="397" w:author="Elena Rovenskaya" w:date="2017-02-12T09:41:00Z">
        <w:r w:rsidR="0033596E">
          <w:t xml:space="preserve">A bell-shaped function will fit to this description and we have chosen </w:t>
        </w:r>
      </w:ins>
      <w:del w:id="398" w:author="Elena Rovenskaya" w:date="2017-02-12T09:41:00Z">
        <w:r w:rsidR="00FA5941" w:rsidDel="0033596E">
          <w:delText xml:space="preserve">The </w:delText>
        </w:r>
      </w:del>
      <w:ins w:id="399" w:author="Elena Rovenskaya" w:date="2017-02-12T09:41:00Z">
        <w:r w:rsidR="0033596E">
          <w:t xml:space="preserve">the Gaussian </w:t>
        </w:r>
      </w:ins>
      <w:del w:id="400" w:author="Elena Rovenskaya" w:date="2017-02-12T09:41:00Z">
        <w:r w:rsidR="00FA5941" w:rsidDel="0033596E">
          <w:delText xml:space="preserve">normal </w:delText>
        </w:r>
      </w:del>
      <w:r w:rsidR="00FA5941">
        <w:t>distribution function</w:t>
      </w:r>
      <w:ins w:id="401" w:author="Elena Rovenskaya" w:date="2017-02-12T09:42:00Z">
        <w:r w:rsidR="0033596E">
          <w:t xml:space="preserve"> in the form</w:t>
        </w:r>
      </w:ins>
      <w:del w:id="402" w:author="Elena Rovenskaya" w:date="2017-02-12T09:42:00Z">
        <w:r w:rsidR="00FA5941" w:rsidDel="0033596E">
          <w:delText xml:space="preserve"> is chosen to fit the curve</w:delText>
        </w:r>
        <w:r w:rsidR="00CC185C" w:rsidDel="0033596E">
          <w:delText xml:space="preserve"> proposed for the satisfaction with regard to biodiversity</w:delText>
        </w:r>
        <w:r w:rsidR="00B57E02" w:rsidDel="0033596E">
          <w:rPr>
            <w:rFonts w:hint="eastAsia"/>
          </w:rPr>
          <w:delText xml:space="preserve"> (Figure 1)</w:delText>
        </w:r>
        <w:r w:rsidR="00FA5941" w:rsidDel="0033596E">
          <w:delText xml:space="preserve">. </w:delText>
        </w:r>
        <w:r w:rsidR="00CC185C" w:rsidDel="0033596E">
          <w:delText>This</w:delText>
        </w:r>
        <w:r w:rsidR="00755960" w:rsidDel="0033596E">
          <w:delText xml:space="preserve"> </w:delText>
        </w:r>
        <w:r w:rsidR="00CA4C36" w:rsidDel="0033596E">
          <w:delText xml:space="preserve">function </w:delText>
        </w:r>
        <w:r w:rsidR="00EB4A0B" w:rsidDel="0033596E">
          <w:delText>is</w:delText>
        </w:r>
        <w:r w:rsidR="00EB4A0B" w:rsidDel="0033596E">
          <w:rPr>
            <w:rFonts w:hint="eastAsia"/>
          </w:rPr>
          <w:delText xml:space="preserve"> </w:delText>
        </w:r>
        <w:r w:rsidR="00EB4A0B" w:rsidDel="0033596E">
          <w:delText>described by</w:delText>
        </w:r>
      </w:del>
      <w:r w:rsidR="00EB4A0B">
        <w:t>:</w:t>
      </w:r>
      <w:r w:rsidR="00755960">
        <w:t xml:space="preserve"> </w:t>
      </w:r>
    </w:p>
    <w:bookmarkStart w:id="403" w:name="OLE_LINK3"/>
    <w:p w14:paraId="0D85092A" w14:textId="02E0F460" w:rsidR="002937B0" w:rsidRPr="005F6A30" w:rsidRDefault="00F356DA" w:rsidP="004C24F1">
      <m:oMathPara>
        <m:oMath>
          <m:sSub>
            <m:sSubPr>
              <m:ctrlPr>
                <w:rPr>
                  <w:rFonts w:ascii="Cambria Math" w:hAnsi="Cambria Math"/>
                </w:rPr>
              </m:ctrlPr>
            </m:sSubPr>
            <m:e>
              <m:r>
                <m:rPr>
                  <m:sty m:val="p"/>
                </m:rPr>
                <w:rPr>
                  <w:rFonts w:ascii="Cambria Math" w:hAnsi="Cambria Math"/>
                </w:rPr>
                <m:t>S</m:t>
              </m:r>
            </m:e>
            <m:sub>
              <m:r>
                <w:rPr>
                  <w:rFonts w:ascii="Cambria Math" w:hAnsi="Cambria Math"/>
                </w:rPr>
                <m:t>Bd</m:t>
              </m:r>
            </m:sub>
          </m:sSub>
          <m:d>
            <m:dPr>
              <m:ctrlPr>
                <w:rPr>
                  <w:rFonts w:ascii="Cambria Math" w:hAnsi="Cambria Math"/>
                </w:rPr>
              </m:ctrlPr>
            </m:dPr>
            <m:e>
              <m:r>
                <w:rPr>
                  <w:rFonts w:ascii="Cambria Math" w:hAnsi="Cambria Math"/>
                </w:rPr>
                <m:t>n</m:t>
              </m:r>
            </m:e>
          </m:d>
          <m:r>
            <m:rPr>
              <m:sty m:val="p"/>
            </m:rP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n-μ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oMath>
      </m:oMathPara>
    </w:p>
    <w:bookmarkEnd w:id="403"/>
    <w:p w14:paraId="43BD580A" w14:textId="04ADB04F" w:rsidR="00017234" w:rsidRDefault="0082721D" w:rsidP="005F6A30">
      <w:ins w:id="404" w:author="Elena Rovenskaya" w:date="2017-02-12T09:42:00Z">
        <w:r>
          <w:t xml:space="preserve">Here </w:t>
        </w:r>
      </w:ins>
      <w:del w:id="405" w:author="Elena Rovenskaya" w:date="2017-02-12T09:42:00Z">
        <w:r w:rsidR="00755960" w:rsidDel="0082721D">
          <w:delText>w</w:delText>
        </w:r>
        <w:r w:rsidR="00CA4C36" w:rsidDel="0082721D">
          <w:delText>here</w:delText>
        </w:r>
        <w:r w:rsidR="0076147D" w:rsidRPr="00250531" w:rsidDel="0082721D">
          <w:rPr>
            <w:rFonts w:hint="eastAsia"/>
            <w:i/>
          </w:rPr>
          <w:delText xml:space="preserve"> </w:delText>
        </w:r>
      </w:del>
      <m:oMath>
        <m:r>
          <w:rPr>
            <w:rFonts w:ascii="Cambria Math" w:hAnsi="Cambria Math"/>
          </w:rPr>
          <m:t>n</m:t>
        </m:r>
      </m:oMath>
      <w:r w:rsidR="00250531">
        <w:rPr>
          <w:rFonts w:ascii="Cambria Math" w:hAnsi="Cambria Math" w:hint="eastAsia"/>
          <w:i/>
        </w:rPr>
        <w:t xml:space="preserve"> </w:t>
      </w:r>
      <w:r w:rsidR="00560FDB">
        <w:rPr>
          <w:rFonts w:hint="eastAsia"/>
        </w:rPr>
        <w:t>denote</w:t>
      </w:r>
      <w:r w:rsidR="00755960">
        <w:t>s</w:t>
      </w:r>
      <w:r w:rsidR="0076147D">
        <w:rPr>
          <w:rFonts w:hint="eastAsia"/>
        </w:rPr>
        <w:t xml:space="preserve"> the number of wolves</w:t>
      </w:r>
      <w:ins w:id="406" w:author="Elena Rovenskaya" w:date="2017-02-12T11:03:00Z">
        <w:r w:rsidR="006136E3">
          <w:t>;</w:t>
        </w:r>
      </w:ins>
      <w:del w:id="407" w:author="Elena Rovenskaya" w:date="2017-02-12T11:03:00Z">
        <w:r w:rsidR="0076147D" w:rsidDel="006136E3">
          <w:rPr>
            <w:rFonts w:hint="eastAsia"/>
          </w:rPr>
          <w:delText>,</w:delText>
        </w:r>
      </w:del>
      <w:del w:id="408" w:author="Elena Rovenskaya" w:date="2017-02-12T09:43:00Z">
        <w:r w:rsidR="00FD5AE7" w:rsidDel="0082721D">
          <w:rPr>
            <w:rFonts w:hint="eastAsia"/>
          </w:rPr>
          <w:delText xml:space="preserve"> and</w:delText>
        </w:r>
      </w:del>
      <m:oMath>
        <m:r>
          <w:rPr>
            <w:rFonts w:ascii="Cambria Math" w:hAnsi="Cambria Math"/>
          </w:rPr>
          <m:t xml:space="preserve"> </m:t>
        </m:r>
        <w:del w:id="409" w:author="Elena Rovenskaya" w:date="2017-02-12T09:43:00Z">
          <m:r>
            <w:rPr>
              <w:rFonts w:ascii="Cambria Math" w:hAnsi="Cambria Math"/>
            </w:rPr>
            <m:t>σ</m:t>
          </m:r>
        </w:del>
      </m:oMath>
      <w:del w:id="410" w:author="Elena Rovenskaya" w:date="2017-02-12T09:43:00Z">
        <w:r w:rsidR="0010593F" w:rsidDel="0082721D">
          <w:delText xml:space="preserve"> </w:delText>
        </w:r>
        <w:r w:rsidR="00D85386" w:rsidDel="0082721D">
          <w:delText>(standard deviation)</w:delText>
        </w:r>
        <w:r w:rsidR="00D85386" w:rsidDel="006136E3">
          <w:delText xml:space="preserve"> </w:delText>
        </w:r>
      </w:del>
      <w:ins w:id="411" w:author="Elena Rovenskaya" w:date="2017-02-12T10:51:00Z">
        <w:r w:rsidR="006136E3">
          <w:t>parameter</w:t>
        </w:r>
      </w:ins>
      <w:del w:id="412" w:author="Elena Rovenskaya" w:date="2017-02-12T10:51:00Z">
        <w:r w:rsidR="00FD5AE7" w:rsidDel="006136E3">
          <w:delText>and</w:delText>
        </w:r>
      </w:del>
      <w:r w:rsidR="00FD5AE7">
        <w:t xml:space="preserve"> </w:t>
      </w:r>
      <m:oMath>
        <m:r>
          <w:rPr>
            <w:rFonts w:ascii="Cambria Math" w:hAnsi="Cambria Math"/>
          </w:rPr>
          <m:t>μ</m:t>
        </m:r>
      </m:oMath>
      <w:del w:id="413" w:author="Elena Rovenskaya" w:date="2017-02-12T09:43:00Z">
        <w:r w:rsidR="00FD5AE7" w:rsidDel="0082721D">
          <w:delText xml:space="preserve"> </w:delText>
        </w:r>
        <w:r w:rsidR="00D85386" w:rsidDel="0082721D">
          <w:delText>(mean</w:delText>
        </w:r>
        <w:r w:rsidR="00B53474" w:rsidDel="0082721D">
          <w:rPr>
            <w:rFonts w:hint="eastAsia"/>
          </w:rPr>
          <w:delText xml:space="preserve"> value</w:delText>
        </w:r>
        <w:r w:rsidR="00D85386" w:rsidDel="0082721D">
          <w:delText>)</w:delText>
        </w:r>
      </w:del>
      <w:r w:rsidR="00D85386">
        <w:t xml:space="preserve"> </w:t>
      </w:r>
      <w:ins w:id="414" w:author="Elena Rovenskaya" w:date="2017-02-12T10:51:00Z">
        <w:r w:rsidR="006136E3">
          <w:t xml:space="preserve">defines the </w:t>
        </w:r>
      </w:ins>
      <w:ins w:id="415" w:author="Elena Rovenskaya" w:date="2017-02-12T10:53:00Z">
        <w:r w:rsidR="006136E3">
          <w:t xml:space="preserve">point of </w:t>
        </w:r>
      </w:ins>
      <w:ins w:id="416" w:author="Elena Rovenskaya" w:date="2017-02-12T10:51:00Z">
        <w:r w:rsidR="006136E3">
          <w:t>maxim</w:t>
        </w:r>
      </w:ins>
      <w:ins w:id="417" w:author="Elena Rovenskaya" w:date="2017-02-12T10:53:00Z">
        <w:r w:rsidR="006136E3">
          <w:t xml:space="preserve">um, so </w:t>
        </w:r>
      </w:ins>
      <w:ins w:id="418" w:author="Elena Rovenskaya" w:date="2017-02-12T11:03:00Z">
        <w:r w:rsidR="006136E3">
          <w:t xml:space="preserve">according to our assumption we set </w:t>
        </w:r>
        <m:oMath>
          <m:r>
            <w:rPr>
              <w:rFonts w:ascii="Cambria Math" w:hAnsi="Cambria Math"/>
            </w:rPr>
            <m:t>μ=500;</m:t>
          </m:r>
        </m:oMath>
        <w:r w:rsidR="006136E3">
          <w:rPr>
            <w:rFonts w:hint="eastAsia"/>
          </w:rPr>
          <w:t xml:space="preserve"> </w:t>
        </w:r>
        <w:r w:rsidR="006136E3">
          <w:t xml:space="preserve">parameter </w:t>
        </w:r>
      </w:ins>
      <w:ins w:id="419" w:author="Elena Rovenskaya" w:date="2017-02-12T11:08:00Z">
        <m:oMath>
          <m:r>
            <w:rPr>
              <w:rFonts w:ascii="Cambria Math" w:hAnsi="Cambria Math"/>
            </w:rPr>
            <m:t>σ</m:t>
          </m:r>
        </m:oMath>
        <w:r w:rsidR="00A65634">
          <w:t xml:space="preserve"> determines the “breadth” of the bell, we have chosen </w:t>
        </w:r>
      </w:ins>
      <w:del w:id="420" w:author="Elena Rovenskaya" w:date="2017-02-12T11:08:00Z">
        <w:r w:rsidR="0010593F" w:rsidDel="00A65634">
          <w:delText>a</w:delText>
        </w:r>
        <w:r w:rsidR="00FD5AE7" w:rsidDel="00A65634">
          <w:delText>re</w:delText>
        </w:r>
        <w:r w:rsidR="0010593F" w:rsidDel="00A65634">
          <w:delText xml:space="preserve"> constant</w:delText>
        </w:r>
        <w:r w:rsidR="00FD5AE7" w:rsidDel="00A65634">
          <w:delText>s</w:delText>
        </w:r>
        <w:r w:rsidR="0010593F" w:rsidDel="00A65634">
          <w:delText>, chosen to be</w:delText>
        </w:r>
        <w:r w:rsidR="0076147D" w:rsidDel="00A65634">
          <w:rPr>
            <w:rFonts w:hint="eastAsia"/>
          </w:rPr>
          <w:delText xml:space="preserve"> </w:delText>
        </w:r>
        <w:r w:rsidR="00CA4C36" w:rsidDel="00A65634">
          <w:delText xml:space="preserve"> </w:delText>
        </w:r>
      </w:del>
      <m:oMath>
        <m:r>
          <w:rPr>
            <w:rFonts w:ascii="Cambria Math" w:hAnsi="Cambria Math"/>
          </w:rPr>
          <m:t>σ=180</m:t>
        </m:r>
      </m:oMath>
      <w:del w:id="421" w:author="Elena Rovenskaya" w:date="2017-02-12T11:09:00Z">
        <w:r w:rsidR="000B3BC5" w:rsidDel="00A65634">
          <w:rPr>
            <w:rFonts w:hint="eastAsia"/>
          </w:rPr>
          <w:delText xml:space="preserve"> </w:delText>
        </w:r>
      </w:del>
      <w:ins w:id="422" w:author="Elena Rovenskaya" w:date="2017-02-12T11:09:00Z">
        <w:r w:rsidR="00A65634">
          <w:t xml:space="preserve"> to have the satisfaction level appr. 0.5 when the number of wolfs is about half of </w:t>
        </w:r>
        <w:r w:rsidR="00A44467">
          <w:t>the ideal size</w:t>
        </w:r>
      </w:ins>
      <w:del w:id="423" w:author="Elena Rovenskaya" w:date="2017-02-12T11:09:00Z">
        <w:r w:rsidR="000B3BC5" w:rsidDel="00A65634">
          <w:rPr>
            <w:rFonts w:hint="eastAsia"/>
          </w:rPr>
          <w:delText xml:space="preserve">and </w:delText>
        </w:r>
        <w:r w:rsidR="000B3BC5" w:rsidDel="00A65634">
          <w:delText xml:space="preserve"> </w:delText>
        </w:r>
        <m:oMath>
          <m:r>
            <w:rPr>
              <w:rFonts w:ascii="Cambria Math" w:hAnsi="Cambria Math"/>
            </w:rPr>
            <m:t>μ=500</m:t>
          </m:r>
        </m:oMath>
        <w:r w:rsidR="000B3BC5" w:rsidDel="00A65634">
          <w:rPr>
            <w:rFonts w:hint="eastAsia"/>
          </w:rPr>
          <w:delText xml:space="preserve"> </w:delText>
        </w:r>
        <w:r w:rsidR="0076147D" w:rsidDel="00A65634">
          <w:rPr>
            <w:rFonts w:hint="eastAsia"/>
          </w:rPr>
          <w:delText>,</w:delText>
        </w:r>
        <w:r w:rsidR="00EB4A0B" w:rsidDel="00A65634">
          <w:delText xml:space="preserve"> and </w:delText>
        </w:r>
        <w:r w:rsidR="0076147D" w:rsidDel="00A65634">
          <w:rPr>
            <w:rFonts w:hint="eastAsia"/>
          </w:rPr>
          <w:delText xml:space="preserve"> </w:delText>
        </w:r>
        <w:r w:rsidR="001C5663" w:rsidDel="00A65634">
          <w:delText xml:space="preserve">500 </w:delText>
        </w:r>
        <w:r w:rsidR="0010593F" w:rsidDel="00A65634">
          <w:delText>is the ideal population size</w:delText>
        </w:r>
        <w:r w:rsidR="00EB4A0B" w:rsidDel="00A65634">
          <w:delText xml:space="preserve"> from a biodiversity perspective</w:delText>
        </w:r>
        <w:r w:rsidR="00EB4A0B" w:rsidRPr="00301F6D" w:rsidDel="00A65634">
          <w:delText xml:space="preserve"> (although this number is being discussed among </w:delText>
        </w:r>
        <w:r w:rsidR="00EB4A0B" w:rsidRPr="00D905C7" w:rsidDel="00A65634">
          <w:delText>ecologists</w:delText>
        </w:r>
        <w:r w:rsidR="00EB4A0B" w:rsidRPr="00301F6D" w:rsidDel="00A65634">
          <w:delText>)</w:delText>
        </w:r>
      </w:del>
      <w:r w:rsidR="0076147D" w:rsidRPr="00301F6D">
        <w:t>.</w:t>
      </w:r>
      <w:r w:rsidR="0076147D">
        <w:rPr>
          <w:rFonts w:hint="eastAsia"/>
        </w:rPr>
        <w:t xml:space="preserve"> </w:t>
      </w:r>
    </w:p>
    <w:p w14:paraId="51E751EC" w14:textId="11D48402" w:rsidR="00F70F9A" w:rsidRDefault="00FA5941" w:rsidP="00D905C7">
      <w:pPr>
        <w:jc w:val="center"/>
      </w:pPr>
      <w:commentRangeStart w:id="424"/>
      <w:r>
        <w:rPr>
          <w:noProof/>
          <w:lang w:eastAsia="en-US"/>
        </w:rPr>
        <w:drawing>
          <wp:inline distT="0" distB="0" distL="0" distR="0" wp14:anchorId="1197F876" wp14:editId="0D272CEA">
            <wp:extent cx="4378164" cy="2608357"/>
            <wp:effectExtent l="0" t="0" r="22860" b="20955"/>
            <wp:docPr id="39" name="图表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commentRangeEnd w:id="424"/>
      <w:r w:rsidR="00400E15">
        <w:rPr>
          <w:rStyle w:val="CommentReference"/>
        </w:rPr>
        <w:commentReference w:id="424"/>
      </w:r>
    </w:p>
    <w:p w14:paraId="0DDD3C2F" w14:textId="1956F55E" w:rsidR="00E21CE0" w:rsidRDefault="00F70F9A" w:rsidP="00D905C7">
      <w:pPr>
        <w:jc w:val="center"/>
      </w:pPr>
      <w:r w:rsidRPr="00AD28C0">
        <w:t xml:space="preserve">Figure </w:t>
      </w:r>
      <w:r w:rsidR="0096197B">
        <w:t>1</w:t>
      </w:r>
      <w:r w:rsidRPr="00AD28C0">
        <w:rPr>
          <w:rFonts w:hint="eastAsia"/>
        </w:rPr>
        <w:t>.</w:t>
      </w:r>
      <w:r w:rsidRPr="00AD28C0">
        <w:t xml:space="preserve"> </w:t>
      </w:r>
      <w:r w:rsidRPr="00AD28C0">
        <w:rPr>
          <w:rFonts w:hint="eastAsia"/>
        </w:rPr>
        <w:t xml:space="preserve">Satisfaction </w:t>
      </w:r>
      <w:r>
        <w:rPr>
          <w:rFonts w:hint="eastAsia"/>
        </w:rPr>
        <w:t xml:space="preserve">levels regarding biodiversity </w:t>
      </w:r>
      <w:r>
        <w:t>as a function of number of wolves</w:t>
      </w:r>
      <w:r>
        <w:rPr>
          <w:rFonts w:hint="eastAsia"/>
        </w:rPr>
        <w:t>.</w:t>
      </w:r>
    </w:p>
    <w:p w14:paraId="6227C8F0" w14:textId="77777777" w:rsidR="001E63B3" w:rsidRDefault="001E63B3" w:rsidP="001E63B3">
      <w:pPr>
        <w:rPr>
          <w:i/>
        </w:rPr>
      </w:pPr>
    </w:p>
    <w:p w14:paraId="3FEFEC68" w14:textId="77777777" w:rsidR="001E63B3" w:rsidRDefault="001E63B3" w:rsidP="001E63B3">
      <w:pPr>
        <w:rPr>
          <w:i/>
        </w:rPr>
      </w:pPr>
      <w:r w:rsidRPr="008839E7">
        <w:rPr>
          <w:i/>
        </w:rPr>
        <w:t>L</w:t>
      </w:r>
      <w:r w:rsidRPr="00D905C7">
        <w:rPr>
          <w:b/>
          <w:i/>
        </w:rPr>
        <w:t>oss of livestock</w:t>
      </w:r>
    </w:p>
    <w:p w14:paraId="724D1E48" w14:textId="46F4F0CD" w:rsidR="001E63B3" w:rsidRDefault="000B52FB" w:rsidP="001E63B3">
      <w:ins w:id="425" w:author="Elena Rovenskaya" w:date="2017-02-12T11:15:00Z">
        <w:r>
          <w:t xml:space="preserve">The more wolves are out there the </w:t>
        </w:r>
      </w:ins>
      <w:del w:id="426" w:author="Elena Rovenskaya" w:date="2017-02-12T11:16:00Z">
        <w:r w:rsidR="005B62B5" w:rsidDel="000B52FB">
          <w:rPr>
            <w:rFonts w:hint="eastAsia"/>
          </w:rPr>
          <w:delText>Because</w:delText>
        </w:r>
        <w:r w:rsidR="005B62B5" w:rsidDel="000B52FB">
          <w:delText xml:space="preserve"> </w:delText>
        </w:r>
      </w:del>
      <w:ins w:id="427" w:author="Elena Rovenskaya" w:date="2017-02-12T11:15:00Z">
        <w:r>
          <w:t xml:space="preserve">more </w:t>
        </w:r>
      </w:ins>
      <w:r w:rsidR="005B62B5">
        <w:t xml:space="preserve">livestock </w:t>
      </w:r>
      <w:ins w:id="428" w:author="Elena Rovenskaya" w:date="2017-02-12T11:16:00Z">
        <w:r>
          <w:t xml:space="preserve">is attacked and killed, </w:t>
        </w:r>
      </w:ins>
      <w:del w:id="429" w:author="Elena Rovenskaya" w:date="2017-02-12T11:16:00Z">
        <w:r w:rsidR="005B62B5" w:rsidDel="000B52FB">
          <w:delText>loss increases due to wolf attacks, or at least the fear of such wolf attacks would reduce the satisfaction level</w:delText>
        </w:r>
        <w:r w:rsidR="005B62B5" w:rsidDel="000B52FB">
          <w:rPr>
            <w:rFonts w:hint="eastAsia"/>
          </w:rPr>
          <w:delText>,</w:delText>
        </w:r>
        <w:r w:rsidR="001E63B3" w:rsidDel="000B52FB">
          <w:delText xml:space="preserve"> </w:delText>
        </w:r>
      </w:del>
      <w:r w:rsidR="001E63B3">
        <w:t xml:space="preserve">the satisfaction </w:t>
      </w:r>
      <w:ins w:id="430" w:author="Elena Rovenskaya" w:date="2017-02-12T11:16:00Z">
        <w:r>
          <w:t xml:space="preserve">related to livestock loss takes its </w:t>
        </w:r>
      </w:ins>
      <w:del w:id="431" w:author="Elena Rovenskaya" w:date="2017-02-12T11:16:00Z">
        <w:r w:rsidR="001E63B3" w:rsidDel="000B52FB">
          <w:delText xml:space="preserve">is at </w:delText>
        </w:r>
      </w:del>
      <w:r w:rsidR="001E63B3">
        <w:t>maximum</w:t>
      </w:r>
      <w:ins w:id="432" w:author="Elena Rovenskaya" w:date="2017-02-12T11:17:00Z">
        <w:r>
          <w:t xml:space="preserve"> value equal to </w:t>
        </w:r>
      </w:ins>
      <w:del w:id="433" w:author="Elena Rovenskaya" w:date="2017-02-12T11:17:00Z">
        <w:r w:rsidR="001E63B3" w:rsidDel="000B52FB">
          <w:delText xml:space="preserve"> (</w:delText>
        </w:r>
      </w:del>
      <w:r w:rsidR="005B62B5">
        <w:rPr>
          <w:rFonts w:hint="eastAsia"/>
        </w:rPr>
        <w:t>1</w:t>
      </w:r>
      <w:del w:id="434" w:author="Elena Rovenskaya" w:date="2017-02-12T11:17:00Z">
        <w:r w:rsidR="001E63B3" w:rsidDel="000B52FB">
          <w:delText>)</w:delText>
        </w:r>
      </w:del>
      <w:r w:rsidR="001E63B3">
        <w:t>, w</w:t>
      </w:r>
      <w:r w:rsidR="001E63B3">
        <w:rPr>
          <w:rFonts w:hint="eastAsia"/>
        </w:rPr>
        <w:t xml:space="preserve">hen </w:t>
      </w:r>
      <w:r w:rsidR="001E63B3">
        <w:t>there are no wolves, but it will decrease as the number of wolves increases</w:t>
      </w:r>
      <w:r w:rsidR="00AD0F4B">
        <w:t>.</w:t>
      </w:r>
      <w:r w:rsidR="001E63B3">
        <w:rPr>
          <w:rFonts w:hint="eastAsia"/>
        </w:rPr>
        <w:t xml:space="preserve"> </w:t>
      </w:r>
      <w:commentRangeStart w:id="435"/>
      <w:r w:rsidR="001E63B3">
        <w:t xml:space="preserve">We assume </w:t>
      </w:r>
      <w:r w:rsidR="001E63B3">
        <w:rPr>
          <w:rFonts w:hint="eastAsia"/>
        </w:rPr>
        <w:t>the satisfaction</w:t>
      </w:r>
      <w:r w:rsidR="001E63B3">
        <w:t xml:space="preserve"> </w:t>
      </w:r>
      <w:r w:rsidR="001E63B3">
        <w:rPr>
          <w:rFonts w:hint="eastAsia"/>
        </w:rPr>
        <w:t>continue</w:t>
      </w:r>
      <w:r w:rsidR="001E63B3">
        <w:t>s</w:t>
      </w:r>
      <w:r w:rsidR="001E63B3">
        <w:rPr>
          <w:rFonts w:hint="eastAsia"/>
        </w:rPr>
        <w:t xml:space="preserve"> to </w:t>
      </w:r>
      <w:commentRangeStart w:id="436"/>
      <w:r w:rsidR="001E63B3">
        <w:rPr>
          <w:rFonts w:hint="eastAsia"/>
        </w:rPr>
        <w:t xml:space="preserve">decrease to zero </w:t>
      </w:r>
      <w:commentRangeEnd w:id="436"/>
      <w:r w:rsidR="007606C6">
        <w:rPr>
          <w:rStyle w:val="CommentReference"/>
        </w:rPr>
        <w:commentReference w:id="436"/>
      </w:r>
      <w:r w:rsidR="001E63B3">
        <w:rPr>
          <w:rFonts w:hint="eastAsia"/>
        </w:rPr>
        <w:t>at an estimated number about 700 wolves.</w:t>
      </w:r>
      <w:commentRangeEnd w:id="435"/>
      <w:r w:rsidR="001254D0">
        <w:rPr>
          <w:rStyle w:val="CommentReference"/>
        </w:rPr>
        <w:commentReference w:id="435"/>
      </w:r>
      <w:r w:rsidR="001E63B3">
        <w:rPr>
          <w:rFonts w:hint="eastAsia"/>
        </w:rPr>
        <w:t xml:space="preserve"> </w:t>
      </w:r>
      <w:r w:rsidR="001363AC">
        <w:t xml:space="preserve">An exponential function was chosen to match the curve. </w:t>
      </w:r>
      <w:r w:rsidR="001E63B3" w:rsidRPr="00250531">
        <w:t xml:space="preserve">The function of the form </w:t>
      </w:r>
      <w:r w:rsidR="001E63B3">
        <w:t>is</w:t>
      </w:r>
      <w:r w:rsidR="001E63B3" w:rsidRPr="00250531">
        <w:t xml:space="preserve"> chosen as</w:t>
      </w:r>
      <w:r w:rsidR="001E63B3">
        <w:t>:</w:t>
      </w:r>
      <w:bookmarkStart w:id="437" w:name="_GoBack"/>
      <w:bookmarkEnd w:id="437"/>
    </w:p>
    <w:p w14:paraId="138F9B75" w14:textId="27451741" w:rsidR="001E63B3" w:rsidRPr="00DB0F4D" w:rsidRDefault="00F356DA" w:rsidP="001E63B3">
      <m:oMathPara>
        <m:oMath>
          <m:sSub>
            <m:sSubPr>
              <m:ctrlPr>
                <w:rPr>
                  <w:rFonts w:ascii="Cambria Math" w:hAnsi="Cambria Math"/>
                  <w:i/>
                </w:rPr>
              </m:ctrlPr>
            </m:sSubPr>
            <m:e>
              <m:r>
                <w:rPr>
                  <w:rFonts w:ascii="Cambria Math" w:hAnsi="Cambria Math"/>
                </w:rPr>
                <m:t>S</m:t>
              </m:r>
            </m:e>
            <m:sub>
              <m:r>
                <w:rPr>
                  <w:rFonts w:ascii="Cambria Math" w:hAnsi="Cambria Math"/>
                </w:rPr>
                <m:t>Loss_liv</m:t>
              </m:r>
            </m:sub>
          </m:sSub>
          <m:d>
            <m:dPr>
              <m:ctrlPr>
                <w:rPr>
                  <w:rFonts w:ascii="Cambria Math" w:hAnsi="Cambria Math"/>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w:commentRangeStart w:id="438"/>
              <m:sSub>
                <m:sSubPr>
                  <m:ctrlPr>
                    <w:rPr>
                      <w:rFonts w:ascii="Cambria Math" w:hAnsi="Cambria Math"/>
                      <w:i/>
                    </w:rPr>
                  </m:ctrlPr>
                </m:sSubPr>
                <m:e>
                  <m:r>
                    <w:rPr>
                      <w:rFonts w:ascii="Cambria Math" w:hAnsi="Cambria Math"/>
                    </w:rPr>
                    <m:t>c</m:t>
                  </m:r>
                </m:e>
                <m:sub>
                  <m:r>
                    <w:rPr>
                      <w:rFonts w:ascii="Cambria Math" w:hAnsi="Cambria Math"/>
                    </w:rPr>
                    <m:t>1</m:t>
                  </m:r>
                </m:sub>
              </m:sSub>
              <w:commentRangeEnd w:id="438"/>
              <m:r>
                <m:rPr>
                  <m:sty m:val="p"/>
                </m:rPr>
                <w:rPr>
                  <w:rStyle w:val="CommentReference"/>
                </w:rPr>
                <w:commentReference w:id="438"/>
              </m:r>
              <w:commentRangeStart w:id="439"/>
              <m:sSup>
                <m:sSupPr>
                  <m:ctrlPr>
                    <w:rPr>
                      <w:rFonts w:ascii="Cambria Math" w:hAnsi="Cambria Math"/>
                      <w:i/>
                    </w:rPr>
                  </m:ctrlPr>
                </m:sSupPr>
                <m:e>
                  <m:r>
                    <w:rPr>
                      <w:rFonts w:ascii="Cambria Math" w:hAnsi="Cambria Math"/>
                    </w:rPr>
                    <m:t>n</m:t>
                  </m:r>
                </m:e>
                <m:sup>
                  <m:r>
                    <w:rPr>
                      <w:rFonts w:ascii="Cambria Math" w:hAnsi="Cambria Math"/>
                    </w:rPr>
                    <m:t>2</m:t>
                  </m:r>
                </m:sup>
              </m:sSup>
              <w:commentRangeEnd w:id="439"/>
              <m:r>
                <m:rPr>
                  <m:sty m:val="p"/>
                </m:rPr>
                <w:rPr>
                  <w:rStyle w:val="CommentReference"/>
                </w:rPr>
                <w:commentReference w:id="439"/>
              </m:r>
            </m:sup>
          </m:sSup>
        </m:oMath>
      </m:oMathPara>
    </w:p>
    <w:p w14:paraId="074B8F2E" w14:textId="11BD4A02" w:rsidR="001E63B3" w:rsidRPr="00CB2EF6" w:rsidRDefault="001E63B3" w:rsidP="001E63B3">
      <w:r>
        <w:t>where</w:t>
      </w:r>
      <w:r w:rsidRPr="00560FDB">
        <w:t xml:space="preserve"> </w:t>
      </w:r>
      <w:r w:rsidRPr="00250531">
        <w:rPr>
          <w:rFonts w:hint="eastAsia"/>
          <w:i/>
        </w:rPr>
        <w:t xml:space="preserve"> </w:t>
      </w:r>
      <m:oMath>
        <m:r>
          <w:rPr>
            <w:rFonts w:ascii="Cambria Math" w:hAnsi="Cambria Math"/>
          </w:rPr>
          <m:t>n</m:t>
        </m:r>
      </m:oMath>
      <w:r>
        <w:rPr>
          <w:rFonts w:ascii="Cambria Math" w:hAnsi="Cambria Math" w:hint="eastAsia"/>
          <w:i/>
        </w:rPr>
        <w:t xml:space="preserve"> </w:t>
      </w:r>
      <w:r>
        <w:rPr>
          <w:rFonts w:hint="eastAsia"/>
        </w:rPr>
        <w:t>denote</w:t>
      </w:r>
      <w:r>
        <w:t>s</w:t>
      </w:r>
      <w:r>
        <w:rPr>
          <w:rFonts w:hint="eastAsia"/>
        </w:rPr>
        <w:t xml:space="preserve"> the number of wolves, </w:t>
      </w:r>
      <w:r>
        <w:t xml:space="preserve"> and </w:t>
      </w:r>
      <w:r w:rsidR="00002FA4" w:rsidRPr="00514A19">
        <w:rPr>
          <w:i/>
        </w:rPr>
        <w:t>c</w:t>
      </w:r>
      <w:r w:rsidR="00002FA4" w:rsidRPr="00514A19">
        <w:rPr>
          <w:vertAlign w:val="subscript"/>
        </w:rPr>
        <w:t>1</w:t>
      </w:r>
      <w:r w:rsidR="00002FA4">
        <w:t xml:space="preserve"> i</w:t>
      </w:r>
      <w:r>
        <w:t>s</w:t>
      </w:r>
      <w:r>
        <w:rPr>
          <w:rFonts w:hint="eastAsia"/>
        </w:rPr>
        <w:t xml:space="preserve"> the coefficient </w:t>
      </w:r>
      <w:r>
        <w:t>describ</w:t>
      </w:r>
      <w:r>
        <w:rPr>
          <w:rFonts w:hint="eastAsia"/>
        </w:rPr>
        <w:t>ing</w:t>
      </w:r>
      <w:r>
        <w:t xml:space="preserve"> how quickly the satisfaction function </w:t>
      </w:r>
      <w:r>
        <w:rPr>
          <w:rFonts w:hint="eastAsia"/>
        </w:rPr>
        <w:t>decrease</w:t>
      </w:r>
      <w:r>
        <w:t>s from zero (</w:t>
      </w:r>
      <w:commentRangeStart w:id="440"/>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=0.00001</m:t>
        </m:r>
        <w:commentRangeEnd w:id="440"/>
        <m:r>
          <m:rPr>
            <m:sty m:val="p"/>
          </m:rPr>
          <w:rPr>
            <w:rStyle w:val="CommentReference"/>
          </w:rPr>
          <w:commentReference w:id="440"/>
        </m:r>
      </m:oMath>
      <w:r>
        <w:t xml:space="preserve">). </w:t>
      </w:r>
    </w:p>
    <w:p w14:paraId="78C0899C" w14:textId="77777777" w:rsidR="001E63B3" w:rsidRPr="001363AC" w:rsidRDefault="001E63B3" w:rsidP="001E63B3">
      <w:pPr>
        <w:rPr>
          <w:i/>
        </w:rPr>
      </w:pPr>
    </w:p>
    <w:p w14:paraId="0D6C24D4" w14:textId="042729DF" w:rsidR="001E63B3" w:rsidRDefault="00DE51EB" w:rsidP="001E63B3">
      <w:pPr>
        <w:jc w:val="center"/>
      </w:pPr>
      <w:r>
        <w:rPr>
          <w:noProof/>
          <w:lang w:eastAsia="en-US"/>
        </w:rPr>
        <w:drawing>
          <wp:inline distT="0" distB="0" distL="0" distR="0" wp14:anchorId="13007439" wp14:editId="6D7E0715">
            <wp:extent cx="4371975" cy="2352675"/>
            <wp:effectExtent l="0" t="0" r="9525" b="9525"/>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8CD95F0" w14:textId="0ECF6DEC" w:rsidR="001E63B3" w:rsidRDefault="001E63B3" w:rsidP="001E63B3">
      <w:pPr>
        <w:jc w:val="center"/>
      </w:pPr>
      <w:r>
        <w:t xml:space="preserve">Figure </w:t>
      </w:r>
      <w:r w:rsidR="00DE51EB">
        <w:t>2</w:t>
      </w:r>
      <w:r w:rsidRPr="006334A3">
        <w:t xml:space="preserve">. Satisfaction levels regarding loss of </w:t>
      </w:r>
      <w:r>
        <w:rPr>
          <w:rFonts w:hint="eastAsia"/>
        </w:rPr>
        <w:t>livestock</w:t>
      </w:r>
      <w:r w:rsidRPr="006334A3">
        <w:t xml:space="preserve"> against wolf population.</w:t>
      </w:r>
    </w:p>
    <w:p w14:paraId="51FDBF26" w14:textId="77777777" w:rsidR="001E63B3" w:rsidRDefault="001E63B3" w:rsidP="001E63B3"/>
    <w:p w14:paraId="0E9B0008" w14:textId="77777777" w:rsidR="001E63B3" w:rsidRPr="008839E7" w:rsidRDefault="001E63B3" w:rsidP="001E63B3">
      <w:pPr>
        <w:rPr>
          <w:i/>
        </w:rPr>
      </w:pPr>
      <w:r w:rsidRPr="008839E7">
        <w:rPr>
          <w:i/>
        </w:rPr>
        <w:t>L</w:t>
      </w:r>
      <w:r w:rsidRPr="00D905C7">
        <w:rPr>
          <w:b/>
          <w:i/>
        </w:rPr>
        <w:t>oss of reindeer</w:t>
      </w:r>
    </w:p>
    <w:p w14:paraId="14CC7BF1" w14:textId="7E762B72" w:rsidR="001E63B3" w:rsidRDefault="001E63B3" w:rsidP="001E63B3">
      <w:r>
        <w:rPr>
          <w:rFonts w:hint="eastAsia"/>
        </w:rPr>
        <w:t xml:space="preserve">The rational of satisfaction regarding loss of reindeers was similar to loss of livestock. The difference between them was that the satisfaction for loss of reindeers dropped more quickly than the satisfaction for loss of livestock, </w:t>
      </w:r>
      <w:r w:rsidR="00EC5CB8">
        <w:t>reaching zero at a population of 300.  R</w:t>
      </w:r>
      <w:r>
        <w:rPr>
          <w:rFonts w:hint="eastAsia"/>
        </w:rPr>
        <w:t xml:space="preserve">eindeer herders </w:t>
      </w:r>
      <w:r w:rsidR="00EC5CB8">
        <w:t xml:space="preserve">are assumed to be </w:t>
      </w:r>
      <w:r>
        <w:rPr>
          <w:rFonts w:hint="eastAsia"/>
        </w:rPr>
        <w:t xml:space="preserve">more </w:t>
      </w:r>
      <w:r w:rsidR="00520369">
        <w:rPr>
          <w:rFonts w:hint="eastAsia"/>
        </w:rPr>
        <w:t>n</w:t>
      </w:r>
      <w:r w:rsidR="00520369" w:rsidRPr="00520369">
        <w:t>egative</w:t>
      </w:r>
      <w:r>
        <w:rPr>
          <w:rFonts w:hint="eastAsia"/>
        </w:rPr>
        <w:t xml:space="preserve"> than farmers</w:t>
      </w:r>
      <w:r w:rsidR="00002FA4">
        <w:t>,</w:t>
      </w:r>
      <w:r>
        <w:rPr>
          <w:rFonts w:hint="eastAsia"/>
        </w:rPr>
        <w:t xml:space="preserve"> considering </w:t>
      </w:r>
      <w:r w:rsidR="00EC5CB8">
        <w:t xml:space="preserve">that </w:t>
      </w:r>
      <w:r>
        <w:rPr>
          <w:rFonts w:hint="eastAsia"/>
        </w:rPr>
        <w:t>reindeer herder</w:t>
      </w:r>
      <w:r w:rsidR="00EC5CB8">
        <w:t>s</w:t>
      </w:r>
      <w:r>
        <w:rPr>
          <w:rFonts w:hint="eastAsia"/>
        </w:rPr>
        <w:t xml:space="preserve"> </w:t>
      </w:r>
      <w:r w:rsidR="00002FA4">
        <w:t xml:space="preserve">in general depend </w:t>
      </w:r>
      <w:r>
        <w:rPr>
          <w:rFonts w:hint="eastAsia"/>
        </w:rPr>
        <w:t>solely on reindeer herding</w:t>
      </w:r>
      <w:r w:rsidR="00002FA4">
        <w:t>,</w:t>
      </w:r>
      <w:r>
        <w:rPr>
          <w:rFonts w:hint="eastAsia"/>
        </w:rPr>
        <w:t xml:space="preserve"> and the damage </w:t>
      </w:r>
      <w:r w:rsidR="00002FA4">
        <w:t>caused by wolves</w:t>
      </w:r>
      <w:r>
        <w:rPr>
          <w:rFonts w:hint="eastAsia"/>
        </w:rPr>
        <w:t xml:space="preserve"> </w:t>
      </w:r>
      <w:r w:rsidR="00002FA4">
        <w:t>also involves scattering of the herds, which is costly in itself</w:t>
      </w:r>
      <w:r>
        <w:rPr>
          <w:rFonts w:hint="eastAsia"/>
        </w:rPr>
        <w:t xml:space="preserve">. </w:t>
      </w:r>
      <w:r w:rsidRPr="006B0DD7">
        <w:t>The function of the form was chosen as</w:t>
      </w:r>
    </w:p>
    <w:p w14:paraId="03BB93E3" w14:textId="70C6560E" w:rsidR="001E63B3" w:rsidRPr="00DB0F4D" w:rsidRDefault="00F356DA" w:rsidP="001E63B3">
      <m:oMathPara>
        <m:oMath>
          <m:sSub>
            <m:sSubPr>
              <m:ctrlPr>
                <w:rPr>
                  <w:rFonts w:ascii="Cambria Math" w:hAnsi="Cambria Math"/>
                  <w:i/>
                </w:rPr>
              </m:ctrlPr>
            </m:sSubPr>
            <m:e>
              <m:r>
                <w:rPr>
                  <w:rFonts w:ascii="Cambria Math" w:hAnsi="Cambria Math"/>
                </w:rPr>
                <m:t>S</m:t>
              </m:r>
            </m:e>
            <m:sub>
              <m:r>
                <w:rPr>
                  <w:rFonts w:ascii="Cambria Math" w:hAnsi="Cambria Math"/>
                </w:rPr>
                <m:t>Loss_rei</m:t>
              </m:r>
            </m:sub>
          </m:sSub>
          <m:d>
            <m:dPr>
              <m:ctrlPr>
                <w:rPr>
                  <w:rFonts w:ascii="Cambria Math" w:hAnsi="Cambria Math"/>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n</m:t>
                  </m:r>
                </m:e>
                <m:sup>
                  <m:r>
                    <w:rPr>
                      <w:rFonts w:ascii="Cambria Math" w:hAnsi="Cambria Math"/>
                    </w:rPr>
                    <m:t>2</m:t>
                  </m:r>
                </m:sup>
              </m:sSup>
            </m:sup>
          </m:sSup>
        </m:oMath>
      </m:oMathPara>
    </w:p>
    <w:p w14:paraId="1DDFD1A9" w14:textId="617ACD15" w:rsidR="001E63B3" w:rsidRDefault="001E63B3" w:rsidP="00D55695">
      <w:r>
        <w:t xml:space="preserve">to represent the satisfaction from </w:t>
      </w:r>
      <w:r>
        <w:rPr>
          <w:rFonts w:hint="eastAsia"/>
        </w:rPr>
        <w:t>loss of reindeer</w:t>
      </w:r>
      <w:r>
        <w:t>;</w:t>
      </w:r>
      <w:r w:rsidRPr="00560FDB">
        <w:t xml:space="preserve"> </w:t>
      </w:r>
      <w:r w:rsidRPr="00250531">
        <w:rPr>
          <w:rFonts w:hint="eastAsia"/>
          <w:i/>
        </w:rPr>
        <w:t xml:space="preserve"> </w:t>
      </w:r>
      <m:oMath>
        <m:r>
          <w:rPr>
            <w:rFonts w:ascii="Cambria Math" w:hAnsi="Cambria Math"/>
          </w:rPr>
          <m:t>n</m:t>
        </m:r>
      </m:oMath>
      <w:r>
        <w:rPr>
          <w:rFonts w:ascii="Cambria Math" w:hAnsi="Cambria Math" w:hint="eastAsia"/>
          <w:i/>
        </w:rPr>
        <w:t xml:space="preserve"> </w:t>
      </w:r>
      <w:r>
        <w:rPr>
          <w:rFonts w:hint="eastAsia"/>
        </w:rPr>
        <w:t>denote</w:t>
      </w:r>
      <w:r w:rsidR="00002FA4">
        <w:t>s</w:t>
      </w:r>
      <w:r>
        <w:rPr>
          <w:rFonts w:hint="eastAsia"/>
        </w:rPr>
        <w:t xml:space="preserve"> the number of wolves</w:t>
      </w:r>
      <w:r w:rsidR="00002FA4">
        <w:t xml:space="preserve">, </w:t>
      </w:r>
      <w:r>
        <w:t xml:space="preserve"> </w:t>
      </w:r>
      <w:r w:rsidR="00002FA4" w:rsidRPr="00D35ED5">
        <w:rPr>
          <w:i/>
        </w:rPr>
        <w:t>c</w:t>
      </w:r>
      <w:r w:rsidR="00002FA4">
        <w:rPr>
          <w:vertAlign w:val="subscript"/>
        </w:rPr>
        <w:t xml:space="preserve">2 </w:t>
      </w:r>
      <w:r w:rsidR="00002FA4">
        <w:t xml:space="preserve"> is</w:t>
      </w:r>
      <w:r>
        <w:rPr>
          <w:rFonts w:hint="eastAsia"/>
        </w:rPr>
        <w:t xml:space="preserve"> the coefficient </w:t>
      </w:r>
      <w:r>
        <w:t>describ</w:t>
      </w:r>
      <w:r>
        <w:rPr>
          <w:rFonts w:hint="eastAsia"/>
        </w:rPr>
        <w:t>ing</w:t>
      </w:r>
      <w:r>
        <w:t xml:space="preserve"> how quickly the satisfaction function </w:t>
      </w:r>
      <w:r>
        <w:rPr>
          <w:rFonts w:hint="eastAsia"/>
        </w:rPr>
        <w:t>decrease</w:t>
      </w:r>
      <w:r>
        <w:t>s from zero (</w:t>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=0.00005</m:t>
        </m:r>
      </m:oMath>
      <w:r>
        <w:t xml:space="preserve">). </w:t>
      </w:r>
    </w:p>
    <w:p w14:paraId="2672D48F" w14:textId="77777777" w:rsidR="00DE51EB" w:rsidRDefault="00DE51EB" w:rsidP="00D905C7">
      <w:pPr>
        <w:jc w:val="center"/>
      </w:pPr>
      <w:r>
        <w:rPr>
          <w:noProof/>
          <w:lang w:eastAsia="en-US"/>
        </w:rPr>
        <w:drawing>
          <wp:inline distT="0" distB="0" distL="0" distR="0" wp14:anchorId="2EC72236" wp14:editId="77D47A19">
            <wp:extent cx="4381500" cy="2314575"/>
            <wp:effectExtent l="0" t="0" r="19050" b="9525"/>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E5144BF" w14:textId="3F1A8608" w:rsidR="00DE51EB" w:rsidRDefault="00DE51EB" w:rsidP="00D905C7">
      <w:pPr>
        <w:jc w:val="center"/>
      </w:pPr>
      <w:r w:rsidRPr="006334A3">
        <w:t xml:space="preserve">Figure </w:t>
      </w:r>
      <w:r>
        <w:t>3</w:t>
      </w:r>
      <w:r>
        <w:rPr>
          <w:rFonts w:hint="eastAsia"/>
        </w:rPr>
        <w:t>.</w:t>
      </w:r>
      <w:r w:rsidRPr="006334A3">
        <w:t xml:space="preserve"> Satisfaction levels regarding </w:t>
      </w:r>
      <w:r>
        <w:rPr>
          <w:rFonts w:hint="eastAsia"/>
        </w:rPr>
        <w:t>loss of reindeer</w:t>
      </w:r>
      <w:r w:rsidRPr="006334A3">
        <w:t xml:space="preserve"> against wolf population.</w:t>
      </w:r>
    </w:p>
    <w:p w14:paraId="2E7B015C" w14:textId="77777777" w:rsidR="001E63B3" w:rsidRDefault="001E63B3" w:rsidP="00D55695">
      <w:pPr>
        <w:rPr>
          <w:b/>
          <w:i/>
        </w:rPr>
      </w:pPr>
    </w:p>
    <w:p w14:paraId="368A0CE0" w14:textId="77777777" w:rsidR="00D55695" w:rsidRPr="00D905C7" w:rsidRDefault="00D55695" w:rsidP="00D55695">
      <w:pPr>
        <w:rPr>
          <w:b/>
          <w:i/>
        </w:rPr>
      </w:pPr>
      <w:r w:rsidRPr="00D905C7">
        <w:rPr>
          <w:b/>
          <w:i/>
        </w:rPr>
        <w:t>Loss of hunting dogs</w:t>
      </w:r>
    </w:p>
    <w:p w14:paraId="188F079B" w14:textId="5C8B78C9" w:rsidR="00D55695" w:rsidRDefault="00D55695" w:rsidP="00D55695">
      <w:r>
        <w:t>Satisfaction</w:t>
      </w:r>
      <w:r>
        <w:rPr>
          <w:rFonts w:hint="eastAsia"/>
        </w:rPr>
        <w:t xml:space="preserve"> </w:t>
      </w:r>
      <w:r w:rsidR="000F2CD8">
        <w:t xml:space="preserve">levels </w:t>
      </w:r>
      <w:r>
        <w:rPr>
          <w:rFonts w:hint="eastAsia"/>
        </w:rPr>
        <w:t>regarding loss of hunting dogs change similar</w:t>
      </w:r>
      <w:r w:rsidR="000F2CD8">
        <w:t>ly</w:t>
      </w:r>
      <w:r>
        <w:rPr>
          <w:rFonts w:hint="eastAsia"/>
        </w:rPr>
        <w:t xml:space="preserve"> </w:t>
      </w:r>
      <w:r w:rsidR="000F2CD8">
        <w:t>to the</w:t>
      </w:r>
      <w:r>
        <w:rPr>
          <w:rFonts w:hint="eastAsia"/>
        </w:rPr>
        <w:t xml:space="preserve"> satisfaction </w:t>
      </w:r>
      <w:r w:rsidR="000F2CD8">
        <w:t xml:space="preserve">levels </w:t>
      </w:r>
      <w:r>
        <w:rPr>
          <w:rFonts w:hint="eastAsia"/>
        </w:rPr>
        <w:t>regarding loss of livestock and loss of reindeer. However, hunters seem</w:t>
      </w:r>
      <w:r w:rsidR="000F2CD8">
        <w:t>, in general,</w:t>
      </w:r>
      <w:r>
        <w:rPr>
          <w:rFonts w:hint="eastAsia"/>
        </w:rPr>
        <w:t xml:space="preserve"> to have </w:t>
      </w:r>
      <w:r w:rsidR="000F2CD8">
        <w:t xml:space="preserve">the </w:t>
      </w:r>
      <w:r>
        <w:rPr>
          <w:rFonts w:hint="eastAsia"/>
        </w:rPr>
        <w:t>least acceptance of wolves</w:t>
      </w:r>
      <w:r w:rsidR="000F2CD8">
        <w:t>,</w:t>
      </w:r>
      <w:r>
        <w:rPr>
          <w:rFonts w:hint="eastAsia"/>
        </w:rPr>
        <w:t xml:space="preserve"> regarding their hunting dogs killed by wolves</w:t>
      </w:r>
      <w:r w:rsidR="00077260">
        <w:t>, as they are often considered</w:t>
      </w:r>
      <w:r>
        <w:rPr>
          <w:rFonts w:hint="eastAsia"/>
        </w:rPr>
        <w:t xml:space="preserve"> family members. The </w:t>
      </w:r>
      <w:r w:rsidR="00077260">
        <w:t>loss</w:t>
      </w:r>
      <w:r w:rsidR="00077260">
        <w:rPr>
          <w:rFonts w:hint="eastAsia"/>
        </w:rPr>
        <w:t xml:space="preserve"> </w:t>
      </w:r>
      <w:r>
        <w:rPr>
          <w:rFonts w:hint="eastAsia"/>
        </w:rPr>
        <w:t>of hunting dogs ma</w:t>
      </w:r>
      <w:r w:rsidR="00077260">
        <w:t>k</w:t>
      </w:r>
      <w:r>
        <w:rPr>
          <w:rFonts w:hint="eastAsia"/>
        </w:rPr>
        <w:t xml:space="preserve">e </w:t>
      </w:r>
      <w:r w:rsidR="00077260">
        <w:t xml:space="preserve">the </w:t>
      </w:r>
      <w:r>
        <w:rPr>
          <w:rFonts w:hint="eastAsia"/>
        </w:rPr>
        <w:t>satisfaction</w:t>
      </w:r>
      <w:r w:rsidR="00077260">
        <w:t xml:space="preserve"> level</w:t>
      </w:r>
      <w:r>
        <w:rPr>
          <w:rFonts w:hint="eastAsia"/>
        </w:rPr>
        <w:t xml:space="preserve"> </w:t>
      </w:r>
      <w:r w:rsidR="00077260">
        <w:t>for</w:t>
      </w:r>
      <w:r>
        <w:rPr>
          <w:rFonts w:hint="eastAsia"/>
        </w:rPr>
        <w:t xml:space="preserve"> hunters drop to zero when the wolf population </w:t>
      </w:r>
      <w:r w:rsidR="00077260">
        <w:t>is</w:t>
      </w:r>
      <w:r w:rsidR="00077260">
        <w:rPr>
          <w:rFonts w:hint="eastAsia"/>
        </w:rPr>
        <w:t xml:space="preserve"> </w:t>
      </w:r>
      <w:r>
        <w:rPr>
          <w:rFonts w:hint="eastAsia"/>
        </w:rPr>
        <w:t xml:space="preserve">about 200. </w:t>
      </w:r>
      <w:r w:rsidRPr="006B0DD7">
        <w:t xml:space="preserve">The </w:t>
      </w:r>
      <w:r w:rsidR="00077260">
        <w:t xml:space="preserve">same </w:t>
      </w:r>
      <w:r w:rsidRPr="006B0DD7">
        <w:t>function</w:t>
      </w:r>
      <w:r w:rsidR="00077260">
        <w:t xml:space="preserve"> is used here, as in the two previous cases, but with a different decay constant: </w:t>
      </w:r>
    </w:p>
    <w:p w14:paraId="422379AF" w14:textId="2DDD52ED" w:rsidR="00D55695" w:rsidRPr="00DB0F4D" w:rsidRDefault="00F356DA" w:rsidP="00D55695">
      <m:oMathPara>
        <m:oMath>
          <m:sSub>
            <m:sSubPr>
              <m:ctrlPr>
                <w:rPr>
                  <w:rFonts w:ascii="Cambria Math" w:hAnsi="Cambria Math"/>
                  <w:i/>
                </w:rPr>
              </m:ctrlPr>
            </m:sSubPr>
            <m:e>
              <m:r>
                <w:rPr>
                  <w:rFonts w:ascii="Cambria Math" w:hAnsi="Cambria Math"/>
                </w:rPr>
                <m:t>S</m:t>
              </m:r>
            </m:e>
            <m:sub>
              <m:r>
                <w:rPr>
                  <w:rFonts w:ascii="Cambria Math" w:hAnsi="Cambria Math"/>
                </w:rPr>
                <m:t>Loss_hun</m:t>
              </m:r>
            </m:sub>
          </m:sSub>
          <m:d>
            <m:dPr>
              <m:ctrlPr>
                <w:rPr>
                  <w:rFonts w:ascii="Cambria Math" w:hAnsi="Cambria Math"/>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n</m:t>
                  </m:r>
                </m:e>
                <m:sup>
                  <m:r>
                    <w:rPr>
                      <w:rFonts w:ascii="Cambria Math" w:hAnsi="Cambria Math"/>
                    </w:rPr>
                    <m:t>2</m:t>
                  </m:r>
                </m:sup>
              </m:sSup>
            </m:sup>
          </m:sSup>
        </m:oMath>
      </m:oMathPara>
    </w:p>
    <w:p w14:paraId="66000723" w14:textId="072591E5" w:rsidR="00D55695" w:rsidRPr="007B44BF" w:rsidRDefault="00077260" w:rsidP="00D55695">
      <w:r>
        <w:t>As before,</w:t>
      </w:r>
      <w:r w:rsidR="00D55695" w:rsidRPr="00560FDB">
        <w:t xml:space="preserve"> </w:t>
      </w:r>
      <w:r w:rsidR="00D55695" w:rsidRPr="00250531">
        <w:rPr>
          <w:rFonts w:hint="eastAsia"/>
          <w:i/>
        </w:rPr>
        <w:t xml:space="preserve"> </w:t>
      </w:r>
      <m:oMath>
        <m:r>
          <w:rPr>
            <w:rFonts w:ascii="Cambria Math" w:hAnsi="Cambria Math"/>
          </w:rPr>
          <m:t>n</m:t>
        </m:r>
      </m:oMath>
      <w:r w:rsidR="00D55695">
        <w:rPr>
          <w:rFonts w:ascii="Cambria Math" w:hAnsi="Cambria Math" w:hint="eastAsia"/>
          <w:i/>
        </w:rPr>
        <w:t xml:space="preserve"> </w:t>
      </w:r>
      <w:r w:rsidR="00D55695">
        <w:rPr>
          <w:rFonts w:hint="eastAsia"/>
        </w:rPr>
        <w:t>denote</w:t>
      </w:r>
      <w:r>
        <w:t>s</w:t>
      </w:r>
      <w:r w:rsidR="00D55695">
        <w:rPr>
          <w:rFonts w:hint="eastAsia"/>
        </w:rPr>
        <w:t xml:space="preserve"> the number of wolves,</w:t>
      </w:r>
      <w:r w:rsidR="00D55695">
        <w:t xml:space="preserve"> </w:t>
      </w:r>
      <w:r w:rsidRPr="00D35ED5">
        <w:rPr>
          <w:i/>
        </w:rPr>
        <w:t>c</w:t>
      </w:r>
      <w:r>
        <w:rPr>
          <w:vertAlign w:val="subscript"/>
        </w:rPr>
        <w:t xml:space="preserve">3 </w:t>
      </w:r>
      <w:r>
        <w:t>is</w:t>
      </w:r>
      <w:r>
        <w:rPr>
          <w:rFonts w:hint="eastAsia"/>
        </w:rPr>
        <w:t xml:space="preserve"> </w:t>
      </w:r>
      <w:r w:rsidR="00D55695">
        <w:rPr>
          <w:rFonts w:hint="eastAsia"/>
        </w:rPr>
        <w:t xml:space="preserve">the coefficient </w:t>
      </w:r>
      <w:r w:rsidR="00D55695">
        <w:t>describ</w:t>
      </w:r>
      <w:r w:rsidR="00D55695">
        <w:rPr>
          <w:rFonts w:hint="eastAsia"/>
        </w:rPr>
        <w:t>ing</w:t>
      </w:r>
      <w:r w:rsidR="00D55695">
        <w:t xml:space="preserve"> how quickly the satisfaction function </w:t>
      </w:r>
      <w:r w:rsidR="00D55695">
        <w:rPr>
          <w:rFonts w:hint="eastAsia"/>
        </w:rPr>
        <w:t>decrease</w:t>
      </w:r>
      <w:r w:rsidR="00D55695">
        <w:t>s from zero (</w:t>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=0.0001</m:t>
        </m:r>
      </m:oMath>
      <w:r w:rsidR="00D55695">
        <w:t xml:space="preserve">). </w:t>
      </w:r>
    </w:p>
    <w:p w14:paraId="56508A2E" w14:textId="7D1BE9BA" w:rsidR="00D55695" w:rsidRDefault="00DE51EB" w:rsidP="00D905C7">
      <w:pPr>
        <w:jc w:val="center"/>
      </w:pPr>
      <w:r>
        <w:rPr>
          <w:noProof/>
          <w:lang w:eastAsia="en-US"/>
        </w:rPr>
        <w:drawing>
          <wp:inline distT="0" distB="0" distL="0" distR="0" wp14:anchorId="32E282D3" wp14:editId="404B190C">
            <wp:extent cx="4371975" cy="2486025"/>
            <wp:effectExtent l="0" t="0" r="9525" b="9525"/>
            <wp:docPr id="42" name="图表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AD1F394" w14:textId="5681644B" w:rsidR="00D55695" w:rsidRDefault="00D55695" w:rsidP="00D905C7">
      <w:pPr>
        <w:jc w:val="center"/>
      </w:pPr>
      <w:r>
        <w:t xml:space="preserve">Figure </w:t>
      </w:r>
      <w:r w:rsidR="00DE51EB">
        <w:t>4</w:t>
      </w:r>
      <w:r w:rsidRPr="006334A3">
        <w:t xml:space="preserve">. Satisfaction levels regarding loss of </w:t>
      </w:r>
      <w:r>
        <w:rPr>
          <w:rFonts w:hint="eastAsia"/>
        </w:rPr>
        <w:t>hunting dog</w:t>
      </w:r>
      <w:r w:rsidRPr="006334A3">
        <w:t>s against wolf population.</w:t>
      </w:r>
    </w:p>
    <w:p w14:paraId="5AF2453C" w14:textId="77777777" w:rsidR="00DE51EB" w:rsidRPr="00C23456" w:rsidRDefault="00DE51EB" w:rsidP="00DE51EB">
      <w:pPr>
        <w:rPr>
          <w:b/>
          <w:i/>
        </w:rPr>
      </w:pPr>
      <w:r w:rsidRPr="00C23456">
        <w:rPr>
          <w:rFonts w:hint="eastAsia"/>
          <w:b/>
          <w:i/>
        </w:rPr>
        <w:t>Tax</w:t>
      </w:r>
    </w:p>
    <w:p w14:paraId="7A0AA7BC" w14:textId="22B8D58B" w:rsidR="00DE51EB" w:rsidRDefault="00E03E2B" w:rsidP="00DE51EB">
      <w:r>
        <w:rPr>
          <w:rFonts w:hint="eastAsia"/>
        </w:rPr>
        <w:t>If there are more wolves</w:t>
      </w:r>
      <w:r w:rsidR="009E7863">
        <w:t xml:space="preserve">, </w:t>
      </w:r>
      <w:r>
        <w:rPr>
          <w:rFonts w:hint="eastAsia"/>
        </w:rPr>
        <w:t>taxpayers have to spend more money on</w:t>
      </w:r>
      <w:r w:rsidR="009E7863">
        <w:t xml:space="preserve"> protecting the wolves</w:t>
      </w:r>
      <w:r w:rsidR="001D3C47">
        <w:t>, but there are also</w:t>
      </w:r>
      <w:r w:rsidR="009E7863">
        <w:t xml:space="preserve"> expenses relating to the compensation, installing fences, etc</w:t>
      </w:r>
      <w:r>
        <w:rPr>
          <w:rFonts w:hint="eastAsia"/>
        </w:rPr>
        <w:t xml:space="preserve">. </w:t>
      </w:r>
      <w:r w:rsidR="001D3C47">
        <w:t>Hence,</w:t>
      </w:r>
      <w:r w:rsidR="009E7863">
        <w:t xml:space="preserve"> </w:t>
      </w:r>
      <w:r>
        <w:rPr>
          <w:rFonts w:hint="eastAsia"/>
        </w:rPr>
        <w:t xml:space="preserve">the </w:t>
      </w:r>
      <w:r w:rsidR="009E7863">
        <w:t>satisfaction</w:t>
      </w:r>
      <w:r>
        <w:rPr>
          <w:rFonts w:hint="eastAsia"/>
        </w:rPr>
        <w:t xml:space="preserve"> is 1 when </w:t>
      </w:r>
      <w:r w:rsidR="001D3C47">
        <w:t xml:space="preserve">the </w:t>
      </w:r>
      <w:r w:rsidR="00D474B5">
        <w:t xml:space="preserve">wolf population </w:t>
      </w:r>
      <w:r>
        <w:rPr>
          <w:rFonts w:hint="eastAsia"/>
        </w:rPr>
        <w:t xml:space="preserve">is </w:t>
      </w:r>
      <w:r w:rsidR="00D474B5">
        <w:t>zero</w:t>
      </w:r>
      <w:r>
        <w:rPr>
          <w:rFonts w:hint="eastAsia"/>
        </w:rPr>
        <w:t xml:space="preserve">, and decreases </w:t>
      </w:r>
      <w:r w:rsidR="00D474B5">
        <w:t>as</w:t>
      </w:r>
      <w:r>
        <w:rPr>
          <w:rFonts w:hint="eastAsia"/>
        </w:rPr>
        <w:t xml:space="preserve"> the wolf population </w:t>
      </w:r>
      <w:r w:rsidR="00D474B5">
        <w:t xml:space="preserve">increases.  </w:t>
      </w:r>
      <w:r>
        <w:rPr>
          <w:rFonts w:hint="eastAsia"/>
        </w:rPr>
        <w:t xml:space="preserve">Some people argue that </w:t>
      </w:r>
      <w:r w:rsidR="00D474B5">
        <w:t xml:space="preserve">the </w:t>
      </w:r>
      <w:r>
        <w:rPr>
          <w:rFonts w:hint="eastAsia"/>
        </w:rPr>
        <w:t>tax is not a major concern relating to wol</w:t>
      </w:r>
      <w:r w:rsidR="00D474B5">
        <w:t>ves, so the upper number</w:t>
      </w:r>
      <w:r w:rsidR="00D474B5">
        <w:rPr>
          <w:rFonts w:hint="eastAsia"/>
        </w:rPr>
        <w:t xml:space="preserve"> </w:t>
      </w:r>
      <w:r w:rsidR="00D474B5">
        <w:t>is above the carrying capacity of 12000 wolves</w:t>
      </w:r>
      <w:r w:rsidRPr="00E413CA">
        <w:rPr>
          <w:strike/>
          <w:highlight w:val="yellow"/>
        </w:rPr>
        <w:t>, but it has been raised by some hunters in the empirical study</w:t>
      </w:r>
      <w:r w:rsidR="00667A88" w:rsidRPr="00E413CA">
        <w:rPr>
          <w:strike/>
          <w:highlight w:val="yellow"/>
        </w:rPr>
        <w:t xml:space="preserve"> </w:t>
      </w:r>
      <w:r w:rsidR="000272D9" w:rsidRPr="00E413CA">
        <w:rPr>
          <w:strike/>
          <w:highlight w:val="yellow"/>
        </w:rPr>
        <w:fldChar w:fldCharType="begin"/>
      </w:r>
      <w:r w:rsidR="000272D9" w:rsidRPr="00E413CA">
        <w:rPr>
          <w:strike/>
          <w:highlight w:val="yellow"/>
        </w:rPr>
        <w:instrText xml:space="preserve"> ADDIN ZOTERO_ITEM CSL_CITATION {"citationID":"hpb0nt4dq","properties":{"formattedCitation":"(Essen, 2016)","plainCitation":"(Essen, 2016)"},"citationItems":[{"id":159,"uris":["http://zotero.org/users/local/zmphHqTm/items/VKP7RI49"],"uri":["http://zotero.org/users/local/zmphHqTm/items/VKP7RI49"],"itemData":{"id":159,"type":"thesis","title":"In the gap between legality and legitimacy","source":"Google Scholar","URL":"http://pub.epsilon.slu.se/13567/","author":[{"family":"Essen","given":"Erica","dropping-particle":"von"}],"issued":{"date-parts":[["2016"]]},"accessed":{"date-parts":[["2016",11,28]]}}}],"schema":"https://github.com/citation-style-language/schema/raw/master/csl-citation.json"} </w:instrText>
      </w:r>
      <w:r w:rsidR="000272D9" w:rsidRPr="00E413CA">
        <w:rPr>
          <w:strike/>
          <w:highlight w:val="yellow"/>
        </w:rPr>
        <w:fldChar w:fldCharType="separate"/>
      </w:r>
      <w:r w:rsidR="000272D9" w:rsidRPr="00E413CA">
        <w:rPr>
          <w:rFonts w:ascii="Calibri" w:hAnsi="Calibri" w:cs="Calibri"/>
          <w:strike/>
          <w:highlight w:val="yellow"/>
        </w:rPr>
        <w:t>(</w:t>
      </w:r>
      <w:r w:rsidR="001D3C47">
        <w:rPr>
          <w:rFonts w:ascii="Calibri" w:hAnsi="Calibri" w:cs="Calibri"/>
          <w:strike/>
          <w:highlight w:val="yellow"/>
        </w:rPr>
        <w:t xml:space="preserve">von </w:t>
      </w:r>
      <w:r w:rsidR="000272D9" w:rsidRPr="00E413CA">
        <w:rPr>
          <w:rFonts w:ascii="Calibri" w:hAnsi="Calibri" w:cs="Calibri"/>
          <w:strike/>
          <w:highlight w:val="yellow"/>
        </w:rPr>
        <w:t>Essen, 2016)</w:t>
      </w:r>
      <w:r w:rsidR="000272D9" w:rsidRPr="00E413CA">
        <w:rPr>
          <w:strike/>
          <w:highlight w:val="yellow"/>
        </w:rPr>
        <w:fldChar w:fldCharType="end"/>
      </w:r>
      <w:r>
        <w:rPr>
          <w:rFonts w:hint="eastAsia"/>
        </w:rPr>
        <w:t>. The functional form is</w:t>
      </w:r>
      <w:r w:rsidR="00FB5F55">
        <w:t>:</w:t>
      </w:r>
      <w:r w:rsidR="00DE51EB">
        <w:rPr>
          <w:rFonts w:hint="eastAsia"/>
        </w:rPr>
        <w:t xml:space="preserve"> </w:t>
      </w:r>
    </w:p>
    <w:p w14:paraId="05D1C42C" w14:textId="083BA565" w:rsidR="00DE51EB" w:rsidRPr="00DB0F4D" w:rsidRDefault="00F356DA" w:rsidP="00DE51EB">
      <m:oMathPara>
        <m:oMath>
          <m:sSub>
            <m:sSubPr>
              <m:ctrlPr>
                <w:rPr>
                  <w:rFonts w:ascii="Cambria Math" w:hAnsi="Cambria Math"/>
                  <w:i/>
                </w:rPr>
              </m:ctrlPr>
            </m:sSubPr>
            <m:e>
              <m:r>
                <w:rPr>
                  <w:rFonts w:ascii="Cambria Math" w:hAnsi="Cambria Math"/>
                </w:rPr>
                <m:t>S</m:t>
              </m:r>
            </m:e>
            <m:sub>
              <m:r>
                <w:rPr>
                  <w:rFonts w:ascii="Cambria Math" w:hAnsi="Cambria Math"/>
                </w:rPr>
                <m:t>T</m:t>
              </m:r>
            </m:sub>
          </m:sSub>
          <m:d>
            <m:dPr>
              <m:ctrlPr>
                <w:rPr>
                  <w:rFonts w:ascii="Cambria Math" w:hAnsi="Cambria Math"/>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n</m:t>
                  </m:r>
                </m:e>
                <m:sup>
                  <m:r>
                    <w:rPr>
                      <w:rFonts w:ascii="Cambria Math" w:hAnsi="Cambria Math"/>
                    </w:rPr>
                    <m:t>2</m:t>
                  </m:r>
                </m:sup>
              </m:sSup>
            </m:sup>
          </m:sSup>
        </m:oMath>
      </m:oMathPara>
    </w:p>
    <w:p w14:paraId="5B5F7C9D" w14:textId="05C6E375" w:rsidR="00DE51EB" w:rsidRDefault="00FB5F55" w:rsidP="00DE51EB">
      <w:r>
        <w:t xml:space="preserve">As before, </w:t>
      </w:r>
      <m:oMath>
        <m:r>
          <w:rPr>
            <w:rFonts w:ascii="Cambria Math" w:hAnsi="Cambria Math"/>
          </w:rPr>
          <m:t>n</m:t>
        </m:r>
      </m:oMath>
      <w:r w:rsidR="00DE51EB">
        <w:rPr>
          <w:rFonts w:ascii="Cambria Math" w:hAnsi="Cambria Math" w:hint="eastAsia"/>
          <w:i/>
        </w:rPr>
        <w:t xml:space="preserve"> </w:t>
      </w:r>
      <w:r w:rsidR="00DE51EB">
        <w:rPr>
          <w:rFonts w:hint="eastAsia"/>
        </w:rPr>
        <w:t>denote</w:t>
      </w:r>
      <w:r>
        <w:t>s</w:t>
      </w:r>
      <w:r w:rsidR="00DE51EB">
        <w:rPr>
          <w:rFonts w:hint="eastAsia"/>
        </w:rPr>
        <w:t xml:space="preserve"> the number of wolves,</w:t>
      </w:r>
      <w:r w:rsidR="00312FE0">
        <w:t xml:space="preserve"> </w:t>
      </w:r>
      <w:r w:rsidR="00312FE0" w:rsidRPr="00D35ED5">
        <w:rPr>
          <w:i/>
        </w:rPr>
        <w:t>c</w:t>
      </w:r>
      <w:r w:rsidR="00312FE0">
        <w:rPr>
          <w:vertAlign w:val="subscript"/>
        </w:rPr>
        <w:t xml:space="preserve">4 </w:t>
      </w:r>
      <w:r w:rsidR="00312FE0">
        <w:t>is the</w:t>
      </w:r>
      <w:r w:rsidR="00DE51EB">
        <w:rPr>
          <w:rFonts w:hint="eastAsia"/>
        </w:rPr>
        <w:t xml:space="preserve"> coefficient </w:t>
      </w:r>
      <w:r w:rsidR="00DE51EB">
        <w:t>describ</w:t>
      </w:r>
      <w:r w:rsidR="00DE51EB">
        <w:rPr>
          <w:rFonts w:hint="eastAsia"/>
        </w:rPr>
        <w:t>ing</w:t>
      </w:r>
      <w:r w:rsidR="00DE51EB">
        <w:t xml:space="preserve"> how quickly the satisfaction function </w:t>
      </w:r>
      <w:r w:rsidR="00DE51EB">
        <w:rPr>
          <w:rFonts w:hint="eastAsia"/>
        </w:rPr>
        <w:t>decrease</w:t>
      </w:r>
      <w:r w:rsidR="00DE51EB">
        <w:t>s from zero (</w:t>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=0.0000005</m:t>
        </m:r>
      </m:oMath>
      <w:r w:rsidR="00DE51EB">
        <w:t xml:space="preserve">). </w:t>
      </w:r>
    </w:p>
    <w:p w14:paraId="34537372" w14:textId="2FAED9C6" w:rsidR="00DF3EC8" w:rsidRDefault="00A81E3F" w:rsidP="00D905C7">
      <w:pPr>
        <w:jc w:val="center"/>
      </w:pPr>
      <w:r>
        <w:rPr>
          <w:noProof/>
          <w:lang w:eastAsia="en-US"/>
        </w:rPr>
        <w:drawing>
          <wp:inline distT="0" distB="0" distL="0" distR="0" wp14:anchorId="61E55872" wp14:editId="3E606FF1">
            <wp:extent cx="4714875" cy="2743200"/>
            <wp:effectExtent l="0" t="0" r="9525" b="0"/>
            <wp:docPr id="61" name="图表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080B9C7" w14:textId="77777777" w:rsidR="00DF3EC8" w:rsidRDefault="00DF3EC8" w:rsidP="00D905C7">
      <w:pPr>
        <w:jc w:val="center"/>
      </w:pPr>
      <w:r w:rsidRPr="00520369">
        <w:t>Figure 5. Satisfaction levels regarding tax against wolf population.</w:t>
      </w:r>
    </w:p>
    <w:p w14:paraId="52F5A1F7" w14:textId="77777777" w:rsidR="00DF3EC8" w:rsidRPr="00DF3EC8" w:rsidRDefault="00DF3EC8" w:rsidP="00DE51EB"/>
    <w:p w14:paraId="324218B1" w14:textId="57564D60" w:rsidR="00FC6759" w:rsidRPr="00D905C7" w:rsidRDefault="00FC6759" w:rsidP="00FC6759">
      <w:pPr>
        <w:rPr>
          <w:b/>
          <w:i/>
        </w:rPr>
      </w:pPr>
      <w:r w:rsidRPr="00D905C7">
        <w:rPr>
          <w:b/>
          <w:i/>
        </w:rPr>
        <w:t>Preventive measures</w:t>
      </w:r>
      <w:r w:rsidR="0050542B">
        <w:rPr>
          <w:rFonts w:hint="eastAsia"/>
          <w:b/>
          <w:i/>
        </w:rPr>
        <w:t xml:space="preserve"> </w:t>
      </w:r>
    </w:p>
    <w:p w14:paraId="2CBA09AE" w14:textId="3F92B0FC" w:rsidR="00FC6759" w:rsidRPr="0073159A" w:rsidRDefault="00FC6759" w:rsidP="00FC6759">
      <w:r w:rsidRPr="00520369">
        <w:t xml:space="preserve">Preventive measures </w:t>
      </w:r>
      <w:r w:rsidR="00D474B5" w:rsidRPr="00520369">
        <w:t xml:space="preserve">can be designed to </w:t>
      </w:r>
      <w:r w:rsidR="001D3C47" w:rsidRPr="00520369">
        <w:t xml:space="preserve">protect </w:t>
      </w:r>
      <w:r w:rsidRPr="00520369">
        <w:t>livestock, hunting dogs and reindeers from wolf attack</w:t>
      </w:r>
      <w:r w:rsidR="00D474B5" w:rsidRPr="00520369">
        <w:t>s</w:t>
      </w:r>
      <w:r w:rsidRPr="00520369">
        <w:t>, for example: electronic fencing in the farming area, radio-collar</w:t>
      </w:r>
      <w:r w:rsidR="00D474B5" w:rsidRPr="00520369">
        <w:t>s</w:t>
      </w:r>
      <w:r w:rsidRPr="00520369">
        <w:t xml:space="preserve"> for hunting dogs and sound- and smell-based preventive measures, etc.</w:t>
      </w:r>
      <w:r w:rsidR="00EF70DA" w:rsidRPr="00520369">
        <w:t xml:space="preserve"> The compensation for the losses of dead or wounded animals and the damage of infrastructure also belongs to this category</w:t>
      </w:r>
      <w:r w:rsidR="001D3C47" w:rsidRPr="00520369">
        <w:t>,</w:t>
      </w:r>
      <w:r w:rsidR="00EF70DA" w:rsidRPr="00520369">
        <w:t xml:space="preserve"> as economic means to diminish the losses. </w:t>
      </w:r>
      <w:r w:rsidR="00BC1913" w:rsidRPr="00520369">
        <w:t xml:space="preserve">However, it </w:t>
      </w:r>
      <w:r w:rsidR="00312FE0" w:rsidRPr="00520369">
        <w:t>appears from</w:t>
      </w:r>
      <w:r w:rsidR="00BC1913" w:rsidRPr="00520369">
        <w:t xml:space="preserve"> meetings and interviews with stakeholders and experts that the current preventative measures are far </w:t>
      </w:r>
      <w:r w:rsidR="00EE1FE1" w:rsidRPr="00520369">
        <w:t xml:space="preserve">too </w:t>
      </w:r>
      <w:r w:rsidR="00312FE0" w:rsidRPr="00520369">
        <w:t xml:space="preserve">insufficient </w:t>
      </w:r>
      <w:r w:rsidR="00BC1913" w:rsidRPr="00520369">
        <w:t xml:space="preserve">to cover the whole loss, especially for the emotional and </w:t>
      </w:r>
      <w:r w:rsidR="00312FE0" w:rsidRPr="00520369">
        <w:t xml:space="preserve">social </w:t>
      </w:r>
      <w:r w:rsidR="00BC1913" w:rsidRPr="00520369">
        <w:t xml:space="preserve">perspectives. Therefore, more wolves </w:t>
      </w:r>
      <w:r w:rsidR="00312FE0" w:rsidRPr="00520369">
        <w:t>are expected to lead to</w:t>
      </w:r>
      <w:r w:rsidR="00BC1913" w:rsidRPr="00520369">
        <w:t xml:space="preserve"> more losses, in spite of </w:t>
      </w:r>
      <w:r w:rsidR="00312FE0" w:rsidRPr="00520369">
        <w:t>preventive act</w:t>
      </w:r>
      <w:r w:rsidR="00312FE0">
        <w:t>ions taken</w:t>
      </w:r>
      <w:r w:rsidR="00BC1913">
        <w:t xml:space="preserve"> and compensation to prevent or rescue the losses. </w:t>
      </w:r>
      <w:r>
        <w:rPr>
          <w:rFonts w:hint="eastAsia"/>
        </w:rPr>
        <w:t xml:space="preserve"> </w:t>
      </w:r>
      <w:r w:rsidR="00CF51BC">
        <w:t>With</w:t>
      </w:r>
      <w:r>
        <w:rPr>
          <w:rFonts w:hint="eastAsia"/>
        </w:rPr>
        <w:t xml:space="preserve"> no wol</w:t>
      </w:r>
      <w:r w:rsidR="00CF51BC">
        <w:t>ves</w:t>
      </w:r>
      <w:r>
        <w:rPr>
          <w:rFonts w:hint="eastAsia"/>
        </w:rPr>
        <w:t>, the satisfaction</w:t>
      </w:r>
      <w:r w:rsidR="00CF51BC">
        <w:t xml:space="preserve"> level</w:t>
      </w:r>
      <w:r>
        <w:rPr>
          <w:rFonts w:hint="eastAsia"/>
        </w:rPr>
        <w:t xml:space="preserve"> </w:t>
      </w:r>
      <w:r w:rsidR="00CF51BC">
        <w:t>is assumed to be at maximum (</w:t>
      </w:r>
      <w:r w:rsidR="0073159A">
        <w:rPr>
          <w:rFonts w:hint="eastAsia"/>
        </w:rPr>
        <w:t>1</w:t>
      </w:r>
      <w:r w:rsidR="00CF51BC">
        <w:t>)</w:t>
      </w:r>
      <w:r>
        <w:rPr>
          <w:rFonts w:hint="eastAsia"/>
        </w:rPr>
        <w:t xml:space="preserve">.  Although there </w:t>
      </w:r>
      <w:r w:rsidR="00CF51BC">
        <w:t>are</w:t>
      </w:r>
      <w:r w:rsidR="00CF51BC">
        <w:rPr>
          <w:rFonts w:hint="eastAsia"/>
        </w:rPr>
        <w:t xml:space="preserve"> </w:t>
      </w:r>
      <w:r>
        <w:rPr>
          <w:rFonts w:hint="eastAsia"/>
        </w:rPr>
        <w:t>preventative measures, the effect</w:t>
      </w:r>
      <w:r w:rsidR="00CF51BC">
        <w:t>s</w:t>
      </w:r>
      <w:r>
        <w:rPr>
          <w:rFonts w:hint="eastAsia"/>
        </w:rPr>
        <w:t xml:space="preserve"> </w:t>
      </w:r>
      <w:r w:rsidR="00CF51BC">
        <w:t xml:space="preserve">are not sufficient to </w:t>
      </w:r>
      <w:r>
        <w:rPr>
          <w:rFonts w:hint="eastAsia"/>
        </w:rPr>
        <w:t xml:space="preserve">make people fully satisfied. So when </w:t>
      </w:r>
      <w:r w:rsidR="00CF51BC">
        <w:t xml:space="preserve">the </w:t>
      </w:r>
      <w:r>
        <w:rPr>
          <w:rFonts w:hint="eastAsia"/>
        </w:rPr>
        <w:t xml:space="preserve">wolf population </w:t>
      </w:r>
      <w:r w:rsidR="00CF51BC">
        <w:t>grows</w:t>
      </w:r>
      <w:r>
        <w:rPr>
          <w:rFonts w:hint="eastAsia"/>
        </w:rPr>
        <w:t xml:space="preserve">, the satisfaction </w:t>
      </w:r>
      <w:r w:rsidR="00CF51BC">
        <w:t xml:space="preserve">level </w:t>
      </w:r>
      <w:r>
        <w:rPr>
          <w:rFonts w:hint="eastAsia"/>
        </w:rPr>
        <w:t xml:space="preserve">would </w:t>
      </w:r>
      <w:r w:rsidR="00CF51BC">
        <w:t xml:space="preserve">presumably </w:t>
      </w:r>
      <w:r>
        <w:rPr>
          <w:rFonts w:hint="eastAsia"/>
        </w:rPr>
        <w:t>decrease to zero</w:t>
      </w:r>
      <w:r w:rsidR="00CF51BC">
        <w:t>,</w:t>
      </w:r>
      <w:r>
        <w:rPr>
          <w:rFonts w:hint="eastAsia"/>
        </w:rPr>
        <w:t xml:space="preserve"> when the wolf population </w:t>
      </w:r>
      <w:r w:rsidR="00CF51BC">
        <w:t>is very large</w:t>
      </w:r>
      <w:r>
        <w:rPr>
          <w:rFonts w:hint="eastAsia"/>
        </w:rPr>
        <w:t xml:space="preserve">. </w:t>
      </w:r>
      <w:r w:rsidRPr="0073159A">
        <w:t>The function of the form was chosen as</w:t>
      </w:r>
    </w:p>
    <w:p w14:paraId="781227B5" w14:textId="3B6DA9EE" w:rsidR="00FC6759" w:rsidRPr="0073159A" w:rsidRDefault="00F356DA" w:rsidP="00FC6759">
      <m:oMathPara>
        <m:oMath>
          <m:sSub>
            <m:sSubPr>
              <m:ctrlPr>
                <w:rPr>
                  <w:rFonts w:ascii="Cambria Math" w:hAnsi="Cambria Math"/>
                  <w:i/>
                </w:rPr>
              </m:ctrlPr>
            </m:sSubPr>
            <m:e>
              <m:r>
                <w:rPr>
                  <w:rFonts w:ascii="Cambria Math" w:hAnsi="Cambria Math" w:hint="eastAsia"/>
                </w:rPr>
                <m:t>S</m:t>
              </m:r>
            </m:e>
            <m:sub>
              <m:r>
                <w:rPr>
                  <w:rFonts w:ascii="Cambria Math" w:hAnsi="Cambria Math" w:hint="eastAsia"/>
                </w:rPr>
                <m:t>Pre</m:t>
              </m:r>
            </m:sub>
          </m:sSub>
          <m:d>
            <m:dPr>
              <m:ctrlPr>
                <w:rPr>
                  <w:rFonts w:ascii="Cambria Math" w:hAnsi="Cambria Math"/>
                </w:rPr>
              </m:ctrlPr>
            </m:dPr>
            <m:e>
              <m:r>
                <w:rPr>
                  <w:rFonts w:ascii="Cambria Math" w:hAnsi="Cambria Math" w:hint="eastAsia"/>
                </w:rPr>
                <m:t>n</m:t>
              </m:r>
            </m:e>
          </m:d>
          <m:r>
            <w:rPr>
              <w:rFonts w:ascii="Cambria Math" w:hAnsi="Cambria Math" w:hint="eastAsia"/>
            </w:rPr>
            <m:t>=</m:t>
          </m:r>
          <m:sSup>
            <m:sSupPr>
              <m:ctrlPr>
                <w:rPr>
                  <w:rFonts w:ascii="Cambria Math" w:hAnsi="Cambria Math"/>
                  <w:i/>
                </w:rPr>
              </m:ctrlPr>
            </m:sSupPr>
            <m:e>
              <m:r>
                <w:rPr>
                  <w:rFonts w:ascii="Cambria Math" w:hAnsi="Cambria Math" w:hint="eastAsia"/>
                </w:rPr>
                <m:t>e</m:t>
              </m:r>
            </m:e>
            <m:sup>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5</m:t>
                  </m:r>
                </m:sub>
              </m:sSub>
              <m:sSup>
                <m:sSupPr>
                  <m:ctrlPr>
                    <w:rPr>
                      <w:rFonts w:ascii="Cambria Math" w:hAnsi="Cambria Math"/>
                      <w:i/>
                    </w:rPr>
                  </m:ctrlPr>
                </m:sSupPr>
                <m:e>
                  <m:r>
                    <w:rPr>
                      <w:rFonts w:ascii="Cambria Math" w:hAnsi="Cambria Math" w:hint="eastAsia"/>
                    </w:rPr>
                    <m:t>n</m:t>
                  </m:r>
                </m:e>
                <m:sup>
                  <m:r>
                    <w:rPr>
                      <w:rFonts w:ascii="Cambria Math" w:hAnsi="Cambria Math" w:hint="eastAsia"/>
                    </w:rPr>
                    <m:t>2</m:t>
                  </m:r>
                </m:sup>
              </m:sSup>
            </m:sup>
          </m:sSup>
        </m:oMath>
      </m:oMathPara>
    </w:p>
    <w:p w14:paraId="6B8A403D" w14:textId="154FB7B9" w:rsidR="00FC6759" w:rsidRDefault="00FC6759" w:rsidP="00FC6759">
      <w:r w:rsidRPr="0073159A">
        <w:t>to represent the satisfaction from preventative measures; here</w:t>
      </w:r>
      <w:r w:rsidRPr="0073159A">
        <w:rPr>
          <w:i/>
        </w:rPr>
        <w:t xml:space="preserve"> </w:t>
      </w:r>
      <m:oMath>
        <m:r>
          <w:rPr>
            <w:rFonts w:ascii="Cambria Math" w:hAnsi="Cambria Math" w:hint="eastAsia"/>
          </w:rPr>
          <m:t>n</m:t>
        </m:r>
      </m:oMath>
      <w:r w:rsidRPr="0073159A">
        <w:rPr>
          <w:rFonts w:ascii="Cambria Math" w:hAnsi="Cambria Math" w:hint="eastAsia"/>
          <w:i/>
        </w:rPr>
        <w:t xml:space="preserve"> </w:t>
      </w:r>
      <w:r w:rsidR="00B53474" w:rsidRPr="0073159A">
        <w:t>denote</w:t>
      </w:r>
      <w:r w:rsidR="00B53474" w:rsidRPr="00514A19">
        <w:t>s</w:t>
      </w:r>
      <w:r w:rsidR="00B53474" w:rsidRPr="0073159A">
        <w:t xml:space="preserve"> </w:t>
      </w:r>
      <w:r w:rsidRPr="0073159A">
        <w:t xml:space="preserve">the number of wolves, </w:t>
      </w:r>
      <m:oMath>
        <m:sSub>
          <m:sSubPr>
            <m:ctrlPr>
              <w:rPr>
                <w:rFonts w:ascii="Cambria Math" w:hAnsi="Cambria Math"/>
                <w:i/>
              </w:rPr>
            </m:ctrlPr>
          </m:sSubPr>
          <m:e>
            <m:r>
              <w:rPr>
                <w:rFonts w:ascii="Cambria Math" w:hAnsi="Cambria Math" w:hint="eastAsia"/>
              </w:rPr>
              <m:t>c</m:t>
            </m:r>
          </m:e>
          <m:sub>
            <m:r>
              <w:rPr>
                <w:rFonts w:ascii="Cambria Math" w:hAnsi="Cambria Math" w:hint="eastAsia"/>
              </w:rPr>
              <m:t>5</m:t>
            </m:r>
          </m:sub>
        </m:sSub>
      </m:oMath>
      <w:r w:rsidRPr="0073159A">
        <w:t xml:space="preserve"> </w:t>
      </w:r>
      <w:r w:rsidR="00B53474" w:rsidRPr="00514A19">
        <w:t>i</w:t>
      </w:r>
      <w:r w:rsidR="00B53474" w:rsidRPr="0073159A">
        <w:t xml:space="preserve">s </w:t>
      </w:r>
      <w:r w:rsidRPr="0073159A">
        <w:t>the coefficient describing how quickly the satisfaction function decreases from zero (</w:t>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hint="eastAsia"/>
          </w:rPr>
          <m:t>=</m:t>
        </m:r>
        <m:sSub>
          <m:sSubPr>
            <m:ctrlPr>
              <w:rPr>
                <w:rFonts w:ascii="Cambria Math" w:hAnsi="Cambria Math"/>
                <w:i/>
              </w:rPr>
            </m:ctrlPr>
          </m:sSubPr>
          <m:e>
            <m:r>
              <w:rPr>
                <w:rFonts w:ascii="Cambria Math" w:hAnsi="Cambria Math" w:hint="eastAsia"/>
              </w:rPr>
              <m:t>c</m:t>
            </m:r>
          </m:e>
          <m:sub>
            <m:r>
              <w:rPr>
                <w:rFonts w:ascii="Cambria Math" w:hAnsi="Cambria Math" w:hint="eastAsia"/>
              </w:rPr>
              <m:t>5</m:t>
            </m:r>
          </m:sub>
        </m:sSub>
        <m:r>
          <w:rPr>
            <w:rFonts w:ascii="Cambria Math" w:hAnsi="Cambria Math" w:hint="eastAsia"/>
          </w:rPr>
          <m:t>=0.0000001</m:t>
        </m:r>
      </m:oMath>
      <w:r w:rsidRPr="0073159A">
        <w:t xml:space="preserve">). </w:t>
      </w:r>
    </w:p>
    <w:p w14:paraId="31CF5D2C" w14:textId="77777777" w:rsidR="00FC6759" w:rsidRDefault="00FC6759" w:rsidP="00D905C7">
      <w:pPr>
        <w:jc w:val="center"/>
      </w:pPr>
      <w:r>
        <w:rPr>
          <w:noProof/>
          <w:lang w:eastAsia="en-US"/>
        </w:rPr>
        <w:drawing>
          <wp:inline distT="0" distB="0" distL="0" distR="0" wp14:anchorId="66C12D42" wp14:editId="3527F625">
            <wp:extent cx="4581525" cy="2371725"/>
            <wp:effectExtent l="0" t="0" r="9525" b="9525"/>
            <wp:docPr id="5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B3621F2" w14:textId="48B7C7D5" w:rsidR="00FC6759" w:rsidRDefault="00FC6759" w:rsidP="00D905C7">
      <w:pPr>
        <w:jc w:val="center"/>
      </w:pPr>
      <w:r>
        <w:t>Figure 6</w:t>
      </w:r>
      <w:r w:rsidRPr="006334A3">
        <w:t xml:space="preserve">. Satisfaction levels regarding </w:t>
      </w:r>
      <w:r>
        <w:rPr>
          <w:rFonts w:hint="eastAsia"/>
        </w:rPr>
        <w:t>preventative measures</w:t>
      </w:r>
      <w:r w:rsidRPr="006334A3">
        <w:t xml:space="preserve"> against wolf population.</w:t>
      </w:r>
    </w:p>
    <w:p w14:paraId="1FFB3B9C" w14:textId="77777777" w:rsidR="00DE51EB" w:rsidRDefault="00DE51EB" w:rsidP="005F6A30"/>
    <w:p w14:paraId="0DBD8695" w14:textId="77777777" w:rsidR="00FF2C39" w:rsidRPr="00D905C7" w:rsidRDefault="00FF2C39" w:rsidP="00FF2C39">
      <w:pPr>
        <w:rPr>
          <w:b/>
          <w:i/>
        </w:rPr>
      </w:pPr>
      <w:r w:rsidRPr="00D905C7">
        <w:rPr>
          <w:b/>
          <w:i/>
        </w:rPr>
        <w:t>Ecotourism</w:t>
      </w:r>
    </w:p>
    <w:p w14:paraId="3AE0B801" w14:textId="03D51891" w:rsidR="00FF2C39" w:rsidRDefault="00CF3D9F" w:rsidP="00FF2C39">
      <w:r>
        <w:rPr>
          <w:rFonts w:hint="eastAsia"/>
        </w:rPr>
        <w:t>Wolves are</w:t>
      </w:r>
      <w:r w:rsidR="00FF2C39">
        <w:t xml:space="preserve"> </w:t>
      </w:r>
      <w:r w:rsidR="00C12552">
        <w:t xml:space="preserve">a </w:t>
      </w:r>
      <w:r w:rsidR="00FF2C39">
        <w:t>potential resource for tourism</w:t>
      </w:r>
      <w:r>
        <w:rPr>
          <w:rFonts w:hint="eastAsia"/>
        </w:rPr>
        <w:t xml:space="preserve"> which </w:t>
      </w:r>
      <w:r>
        <w:t>has become an important means for rural development and nature conservation</w:t>
      </w:r>
      <w:r w:rsidR="00FF2C39">
        <w:t xml:space="preserve">. </w:t>
      </w:r>
      <w:r>
        <w:rPr>
          <w:rFonts w:hint="eastAsia"/>
        </w:rPr>
        <w:t>T</w:t>
      </w:r>
      <w:r>
        <w:t xml:space="preserve">here </w:t>
      </w:r>
      <w:r w:rsidR="00C12552">
        <w:t>are strong</w:t>
      </w:r>
      <w:r w:rsidR="00FF2C39">
        <w:t xml:space="preserve"> supportive attitudes towards ecotourism</w:t>
      </w:r>
      <w:r w:rsidR="00924EA4">
        <w:t xml:space="preserve"> in Sweden</w:t>
      </w:r>
      <w:r>
        <w:rPr>
          <w:rFonts w:hint="eastAsia"/>
        </w:rPr>
        <w:t xml:space="preserve"> </w:t>
      </w:r>
      <w:r w:rsidRPr="007A4035">
        <w:t>(Ednarsson, 2006)</w:t>
      </w:r>
      <w:r w:rsidR="00FF2C39">
        <w:t xml:space="preserve">. </w:t>
      </w:r>
      <w:r>
        <w:rPr>
          <w:rFonts w:hint="eastAsia"/>
        </w:rPr>
        <w:t>E</w:t>
      </w:r>
      <w:r w:rsidR="00924EA4">
        <w:t xml:space="preserve">xperts who participated in the </w:t>
      </w:r>
      <w:r>
        <w:rPr>
          <w:rFonts w:hint="eastAsia"/>
        </w:rPr>
        <w:t xml:space="preserve">review </w:t>
      </w:r>
      <w:r w:rsidR="00FF2C39">
        <w:t>meeting</w:t>
      </w:r>
      <w:r>
        <w:rPr>
          <w:rFonts w:hint="eastAsia"/>
        </w:rPr>
        <w:t xml:space="preserve"> for satisfaction functions also suggested the importance of ecotourism.</w:t>
      </w:r>
      <w:r w:rsidR="00FF2C39">
        <w:t xml:space="preserve"> </w:t>
      </w:r>
      <w:r w:rsidR="008B4CD1">
        <w:rPr>
          <w:rFonts w:hint="eastAsia"/>
        </w:rPr>
        <w:t>W</w:t>
      </w:r>
      <w:r w:rsidR="00FF2C39">
        <w:t xml:space="preserve">hen </w:t>
      </w:r>
      <w:r w:rsidR="00D474B5">
        <w:t xml:space="preserve">the </w:t>
      </w:r>
      <w:r w:rsidR="00FF2C39">
        <w:t>wol</w:t>
      </w:r>
      <w:r w:rsidR="008B4CD1">
        <w:rPr>
          <w:rFonts w:hint="eastAsia"/>
        </w:rPr>
        <w:t>f population is small and</w:t>
      </w:r>
      <w:r w:rsidR="008B4CD1" w:rsidRPr="008B4CD1">
        <w:t xml:space="preserve"> </w:t>
      </w:r>
      <w:r w:rsidR="008B4CD1">
        <w:t xml:space="preserve">the chance for spotting a wolf </w:t>
      </w:r>
      <w:r w:rsidR="00D474B5">
        <w:t xml:space="preserve">or </w:t>
      </w:r>
      <w:r w:rsidR="008B4CD1">
        <w:rPr>
          <w:rFonts w:hint="eastAsia"/>
        </w:rPr>
        <w:t>its</w:t>
      </w:r>
      <w:r w:rsidR="008B4CD1">
        <w:t xml:space="preserve"> track</w:t>
      </w:r>
      <w:r w:rsidR="00D474B5">
        <w:t>s</w:t>
      </w:r>
      <w:r w:rsidR="008B4CD1">
        <w:t xml:space="preserve"> is </w:t>
      </w:r>
      <w:r w:rsidR="00D474B5">
        <w:t>low</w:t>
      </w:r>
      <w:r w:rsidR="008B4CD1">
        <w:rPr>
          <w:rFonts w:hint="eastAsia"/>
        </w:rPr>
        <w:t>,</w:t>
      </w:r>
      <w:r w:rsidR="00FF2C39">
        <w:t xml:space="preserve"> ecotourism </w:t>
      </w:r>
      <w:r w:rsidR="008B4CD1">
        <w:rPr>
          <w:rFonts w:hint="eastAsia"/>
        </w:rPr>
        <w:t>may make little</w:t>
      </w:r>
      <w:r w:rsidR="001024AD">
        <w:t xml:space="preserve"> profit</w:t>
      </w:r>
      <w:r w:rsidR="00FF2C39">
        <w:t>. Thus</w:t>
      </w:r>
      <w:r w:rsidR="00924EA4">
        <w:t>,</w:t>
      </w:r>
      <w:r w:rsidR="00FF2C39">
        <w:t xml:space="preserve"> the satisfaction of the people who run the business and who enjoy the services </w:t>
      </w:r>
      <w:r w:rsidR="00EE1FE1">
        <w:t xml:space="preserve">is </w:t>
      </w:r>
      <w:r w:rsidR="00FF2C39">
        <w:t xml:space="preserve">very low. As the wolf population grows, the </w:t>
      </w:r>
      <w:r w:rsidR="00644E25">
        <w:rPr>
          <w:rFonts w:hint="eastAsia"/>
        </w:rPr>
        <w:t>satisfaction increases</w:t>
      </w:r>
      <w:r w:rsidR="00FF2C39">
        <w:t xml:space="preserve">. However, the satisfaction </w:t>
      </w:r>
      <w:r w:rsidR="001024AD">
        <w:t xml:space="preserve">level </w:t>
      </w:r>
      <w:r w:rsidR="00FF2C39">
        <w:t xml:space="preserve">would not increase linearly because when there are too many wolves </w:t>
      </w:r>
      <w:r w:rsidR="001024AD">
        <w:t xml:space="preserve">that </w:t>
      </w:r>
      <w:r w:rsidR="00FF2C39">
        <w:t>c</w:t>
      </w:r>
      <w:r w:rsidR="001024AD">
        <w:t>ould</w:t>
      </w:r>
      <w:r w:rsidR="00FF2C39">
        <w:t xml:space="preserve"> be easily observed or encountered, people would become reluctant to pay </w:t>
      </w:r>
      <w:r w:rsidR="001024AD">
        <w:t xml:space="preserve">for </w:t>
      </w:r>
      <w:r w:rsidR="00FF2C39">
        <w:t>ecotourism. So the marginal satisfaction will</w:t>
      </w:r>
      <w:r w:rsidR="001024AD">
        <w:t xml:space="preserve"> presumably</w:t>
      </w:r>
      <w:r w:rsidR="00FF2C39">
        <w:t xml:space="preserve"> decrease and the satisfaction level will remain almost constant. The exponential function can depict this change:</w:t>
      </w:r>
    </w:p>
    <w:p w14:paraId="59FFC8D7" w14:textId="64699681" w:rsidR="00FF2C39" w:rsidRPr="00017234" w:rsidRDefault="00F356DA" w:rsidP="00FF2C39">
      <m:oMathPara>
        <m:oMath>
          <m:sSub>
            <m:sSubPr>
              <m:ctrlPr>
                <w:rPr>
                  <w:rFonts w:ascii="Cambria Math" w:hAnsi="Cambria Math"/>
                  <w:i/>
                </w:rPr>
              </m:ctrlPr>
            </m:sSubPr>
            <m:e>
              <m:r>
                <w:rPr>
                  <w:rFonts w:ascii="Cambria Math" w:hAnsi="Cambria Math"/>
                </w:rPr>
                <m:t>S</m:t>
              </m:r>
            </m:e>
            <m:sub>
              <m:r>
                <w:rPr>
                  <w:rFonts w:ascii="Cambria Math" w:hAnsi="Cambria Math"/>
                </w:rPr>
                <m:t>Eco</m:t>
              </m:r>
            </m:sub>
          </m:sSub>
          <m:d>
            <m:dPr>
              <m:ctrlPr>
                <w:rPr>
                  <w:rFonts w:ascii="Cambria Math" w:hAnsi="Cambria Math"/>
                </w:rPr>
              </m:ctrlPr>
            </m:dPr>
            <m:e>
              <m:r>
                <w:rPr>
                  <w:rFonts w:ascii="Cambria Math" w:hAnsi="Cambria Math"/>
                </w:rPr>
                <m:t>n</m:t>
              </m:r>
            </m:e>
          </m:d>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n</m:t>
              </m:r>
            </m:sup>
          </m:sSup>
        </m:oMath>
      </m:oMathPara>
    </w:p>
    <w:p w14:paraId="44C8CF13" w14:textId="772D122A" w:rsidR="00FF2C39" w:rsidRDefault="00FF2C39" w:rsidP="00FF2C39">
      <w:r>
        <w:t>where</w:t>
      </w:r>
      <w:r w:rsidRPr="00250531">
        <w:rPr>
          <w:rFonts w:hint="eastAsia"/>
          <w:i/>
        </w:rPr>
        <w:t xml:space="preserve"> </w:t>
      </w:r>
      <m:oMath>
        <m:r>
          <w:rPr>
            <w:rFonts w:ascii="Cambria Math" w:hAnsi="Cambria Math"/>
          </w:rPr>
          <m:t>n</m:t>
        </m:r>
      </m:oMath>
      <w:r>
        <w:rPr>
          <w:rFonts w:ascii="Cambria Math" w:hAnsi="Cambria Math" w:hint="eastAsia"/>
          <w:i/>
        </w:rPr>
        <w:t xml:space="preserve"> </w:t>
      </w:r>
      <w:r w:rsidR="001C643F">
        <w:rPr>
          <w:rFonts w:hint="eastAsia"/>
        </w:rPr>
        <w:t xml:space="preserve">denotes </w:t>
      </w:r>
      <w:r>
        <w:rPr>
          <w:rFonts w:hint="eastAsia"/>
        </w:rPr>
        <w:t xml:space="preserve">the number of wolves, </w:t>
      </w:r>
      <m:oMath>
        <m:sSub>
          <m:sSubPr>
            <m:ctrlPr>
              <w:rPr>
                <w:rFonts w:ascii="Cambria Math" w:hAnsi="Cambria Math"/>
                <w:i/>
              </w:rPr>
            </m:ctrlPr>
          </m:sSubPr>
          <m:e>
            <m:r>
              <w:rPr>
                <w:rFonts w:ascii="Cambria Math" w:hAnsi="Cambria Math"/>
              </w:rPr>
              <m:t>c</m:t>
            </m:r>
          </m:e>
          <m:sub>
            <m:r>
              <w:rPr>
                <w:rFonts w:ascii="Cambria Math" w:hAnsi="Cambria Math"/>
              </w:rPr>
              <m:t>6</m:t>
            </m:r>
          </m:sub>
        </m:sSub>
      </m:oMath>
      <w:r>
        <w:t xml:space="preserve"> is</w:t>
      </w:r>
      <w:r>
        <w:rPr>
          <w:rFonts w:hint="eastAsia"/>
        </w:rPr>
        <w:t xml:space="preserve"> the coefficient </w:t>
      </w:r>
      <w:r>
        <w:t>describ</w:t>
      </w:r>
      <w:r>
        <w:rPr>
          <w:rFonts w:hint="eastAsia"/>
        </w:rPr>
        <w:t>ing</w:t>
      </w:r>
      <w:r>
        <w:t xml:space="preserve"> how quickly the satisfaction function grows from zero (</w:t>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r>
          <w:rPr>
            <w:rFonts w:ascii="Cambria Math" w:hAnsi="Cambria Math"/>
          </w:rPr>
          <m:t>=0.009</m:t>
        </m:r>
      </m:oMath>
      <w:r>
        <w:t xml:space="preserve">). </w:t>
      </w:r>
    </w:p>
    <w:p w14:paraId="66BCE61D" w14:textId="47D745DD" w:rsidR="00FF2C39" w:rsidRDefault="00A80C2C" w:rsidP="00FF2C39">
      <w:pPr>
        <w:jc w:val="center"/>
      </w:pPr>
      <w:r>
        <w:rPr>
          <w:noProof/>
          <w:lang w:eastAsia="en-US"/>
        </w:rPr>
        <w:drawing>
          <wp:inline distT="0" distB="0" distL="0" distR="0" wp14:anchorId="28A00288" wp14:editId="68E3F09E">
            <wp:extent cx="4543425" cy="2743200"/>
            <wp:effectExtent l="0" t="0" r="9525" b="0"/>
            <wp:docPr id="46" name="图表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279FED64" w14:textId="36306195" w:rsidR="00FF2C39" w:rsidRPr="00FF2C39" w:rsidRDefault="00FF2C39" w:rsidP="00D905C7">
      <w:pPr>
        <w:jc w:val="center"/>
      </w:pPr>
      <w:r w:rsidRPr="006334A3">
        <w:t xml:space="preserve">Figure </w:t>
      </w:r>
      <w:r w:rsidR="00A80C2C">
        <w:t>7</w:t>
      </w:r>
      <w:r>
        <w:rPr>
          <w:rFonts w:hint="eastAsia"/>
        </w:rPr>
        <w:t>.</w:t>
      </w:r>
      <w:r w:rsidRPr="006334A3">
        <w:t xml:space="preserve"> Satisfaction levels regarding </w:t>
      </w:r>
      <w:r>
        <w:rPr>
          <w:rFonts w:hint="eastAsia"/>
        </w:rPr>
        <w:t>ecotourism</w:t>
      </w:r>
      <w:r w:rsidRPr="006334A3">
        <w:t xml:space="preserve"> against wolf population.</w:t>
      </w:r>
    </w:p>
    <w:p w14:paraId="02E402EB" w14:textId="77777777" w:rsidR="00FC6759" w:rsidRPr="00DE51EB" w:rsidRDefault="00FC6759" w:rsidP="005F6A30"/>
    <w:p w14:paraId="5BFACF76" w14:textId="77777777" w:rsidR="005F6A30" w:rsidRPr="00D905C7" w:rsidRDefault="005F6A30" w:rsidP="005F6A30">
      <w:pPr>
        <w:rPr>
          <w:b/>
          <w:i/>
        </w:rPr>
      </w:pPr>
      <w:r w:rsidRPr="00D905C7">
        <w:rPr>
          <w:b/>
          <w:i/>
        </w:rPr>
        <w:t>Biophilia</w:t>
      </w:r>
    </w:p>
    <w:p w14:paraId="50E5A680" w14:textId="19685726" w:rsidR="00276026" w:rsidRDefault="001024AD" w:rsidP="00402DF9">
      <w:r w:rsidRPr="00FF354C">
        <w:t xml:space="preserve">Biophilia </w:t>
      </w:r>
      <w:r w:rsidR="00F404BE">
        <w:rPr>
          <w:rFonts w:hint="eastAsia"/>
        </w:rPr>
        <w:t>means</w:t>
      </w:r>
      <w:r w:rsidRPr="00FF354C">
        <w:rPr>
          <w:lang w:val="en"/>
        </w:rPr>
        <w:t xml:space="preserve"> that humans possess an innate tendency to seek connections with nature and other forms of life</w:t>
      </w:r>
      <w:r w:rsidR="00F404BE" w:rsidRPr="00F404BE">
        <w:t xml:space="preserve"> </w:t>
      </w:r>
      <w:r w:rsidR="00F404BE">
        <w:rPr>
          <w:rFonts w:hint="eastAsia"/>
        </w:rPr>
        <w:t>(</w:t>
      </w:r>
      <w:r w:rsidR="00F404BE" w:rsidRPr="00382EFD">
        <w:t>Wilson</w:t>
      </w:r>
      <w:r w:rsidR="00F404BE">
        <w:rPr>
          <w:rFonts w:hint="eastAsia"/>
        </w:rPr>
        <w:t xml:space="preserve">, </w:t>
      </w:r>
      <w:r w:rsidR="00F404BE" w:rsidRPr="00382EFD">
        <w:t>1984)</w:t>
      </w:r>
      <w:r w:rsidR="00437CB1" w:rsidRPr="00FF354C">
        <w:rPr>
          <w:lang w:val="en"/>
        </w:rPr>
        <w:t>.</w:t>
      </w:r>
      <w:r w:rsidRPr="00FF354C">
        <w:t xml:space="preserve"> </w:t>
      </w:r>
      <w:r w:rsidR="00437CB1" w:rsidRPr="00FF354C">
        <w:t>Acco</w:t>
      </w:r>
      <w:r w:rsidR="00437CB1">
        <w:t xml:space="preserve">rding to this </w:t>
      </w:r>
      <w:r w:rsidR="00DF0FB6">
        <w:rPr>
          <w:rFonts w:hint="eastAsia"/>
        </w:rPr>
        <w:t>concept</w:t>
      </w:r>
      <w:r w:rsidR="008A678A">
        <w:t>, it is reasonable to assume</w:t>
      </w:r>
      <w:r w:rsidR="002519B5">
        <w:t xml:space="preserve"> th</w:t>
      </w:r>
      <w:r w:rsidR="00437CB1">
        <w:t>at</w:t>
      </w:r>
      <w:r w:rsidR="002519B5">
        <w:t xml:space="preserve"> people would like to see </w:t>
      </w:r>
      <w:r w:rsidR="00437CB1">
        <w:t xml:space="preserve">as many </w:t>
      </w:r>
      <w:r w:rsidR="002519B5">
        <w:t>wolves as possible</w:t>
      </w:r>
      <w:r w:rsidR="00437CB1">
        <w:t xml:space="preserve"> in nature</w:t>
      </w:r>
      <w:r w:rsidR="002519B5">
        <w:t xml:space="preserve">, but the marginal satisfaction would </w:t>
      </w:r>
      <w:r w:rsidR="00437CB1">
        <w:t xml:space="preserve">probably </w:t>
      </w:r>
      <w:r w:rsidR="002519B5">
        <w:t>decrease until the wolf population reache</w:t>
      </w:r>
      <w:r w:rsidR="00DF0FB6">
        <w:rPr>
          <w:rFonts w:hint="eastAsia"/>
        </w:rPr>
        <w:t>s</w:t>
      </w:r>
      <w:r w:rsidR="002519B5">
        <w:t xml:space="preserve"> some limit</w:t>
      </w:r>
      <w:r w:rsidR="00437CB1">
        <w:t xml:space="preserve"> size</w:t>
      </w:r>
      <w:r w:rsidR="002519B5">
        <w:t>.</w:t>
      </w:r>
      <w:r w:rsidR="008A678A">
        <w:t xml:space="preserve"> </w:t>
      </w:r>
      <w:r w:rsidR="00DF0FB6">
        <w:rPr>
          <w:rFonts w:hint="eastAsia"/>
        </w:rPr>
        <w:t>T</w:t>
      </w:r>
      <w:r w:rsidR="00EB4A0B">
        <w:t>he s</w:t>
      </w:r>
      <w:r w:rsidR="00EB4A0B">
        <w:rPr>
          <w:rFonts w:hint="eastAsia"/>
        </w:rPr>
        <w:t>atisfaction</w:t>
      </w:r>
      <w:r w:rsidR="00EB4A0B">
        <w:t xml:space="preserve"> </w:t>
      </w:r>
      <w:r w:rsidR="00437CB1">
        <w:t xml:space="preserve">level </w:t>
      </w:r>
      <w:r w:rsidR="00EB4A0B">
        <w:t>with</w:t>
      </w:r>
      <w:r w:rsidR="00EB4A0B">
        <w:rPr>
          <w:rFonts w:hint="eastAsia"/>
        </w:rPr>
        <w:t xml:space="preserve"> </w:t>
      </w:r>
      <w:r w:rsidR="005F6A30">
        <w:rPr>
          <w:rFonts w:hint="eastAsia"/>
        </w:rPr>
        <w:t>regard</w:t>
      </w:r>
      <w:r w:rsidR="00EB4A0B">
        <w:t xml:space="preserve"> to</w:t>
      </w:r>
      <w:r w:rsidR="005F6A30">
        <w:rPr>
          <w:rFonts w:hint="eastAsia"/>
        </w:rPr>
        <w:t xml:space="preserve"> </w:t>
      </w:r>
      <w:r w:rsidR="005F6A30" w:rsidRPr="00D905C7">
        <w:rPr>
          <w:i/>
        </w:rPr>
        <w:t>biophilia</w:t>
      </w:r>
      <w:r w:rsidR="005F6A30">
        <w:rPr>
          <w:rFonts w:hint="eastAsia"/>
        </w:rPr>
        <w:t xml:space="preserve"> </w:t>
      </w:r>
      <w:r w:rsidR="002519B5">
        <w:t>start</w:t>
      </w:r>
      <w:r w:rsidR="00DF0FB6">
        <w:rPr>
          <w:rFonts w:hint="eastAsia"/>
        </w:rPr>
        <w:t>s</w:t>
      </w:r>
      <w:r w:rsidR="005F6A30">
        <w:rPr>
          <w:rFonts w:hint="eastAsia"/>
        </w:rPr>
        <w:t xml:space="preserve"> </w:t>
      </w:r>
      <w:r w:rsidR="002519B5">
        <w:t xml:space="preserve">from zero when </w:t>
      </w:r>
      <w:r w:rsidR="00437CB1">
        <w:t>there are no wolves.</w:t>
      </w:r>
      <w:r w:rsidR="002519B5">
        <w:t xml:space="preserve"> </w:t>
      </w:r>
      <w:r w:rsidR="00437CB1">
        <w:t xml:space="preserve">It </w:t>
      </w:r>
      <w:r w:rsidR="00DF0FB6">
        <w:rPr>
          <w:rFonts w:hint="eastAsia"/>
        </w:rPr>
        <w:t>may</w:t>
      </w:r>
      <w:r w:rsidR="002519B5">
        <w:t xml:space="preserve"> increase </w:t>
      </w:r>
      <w:r w:rsidR="005F6A30">
        <w:rPr>
          <w:rFonts w:hint="eastAsia"/>
        </w:rPr>
        <w:t xml:space="preserve">with the growth of </w:t>
      </w:r>
      <w:r w:rsidR="00EB4A0B">
        <w:t xml:space="preserve">the </w:t>
      </w:r>
      <w:r w:rsidR="005F6A30">
        <w:rPr>
          <w:rFonts w:hint="eastAsia"/>
        </w:rPr>
        <w:t>wolf population</w:t>
      </w:r>
      <w:r w:rsidR="00EB4A0B">
        <w:t>,</w:t>
      </w:r>
      <w:r w:rsidR="005F6A30">
        <w:rPr>
          <w:rFonts w:hint="eastAsia"/>
        </w:rPr>
        <w:t xml:space="preserve"> to</w:t>
      </w:r>
      <w:r w:rsidR="00EB4A0B">
        <w:t xml:space="preserve"> reach</w:t>
      </w:r>
      <w:r w:rsidR="005F6A30">
        <w:rPr>
          <w:rFonts w:hint="eastAsia"/>
        </w:rPr>
        <w:t xml:space="preserve"> </w:t>
      </w:r>
      <w:r w:rsidR="00A260F2">
        <w:t xml:space="preserve">the </w:t>
      </w:r>
      <w:r w:rsidR="00437CB1">
        <w:t>maximum</w:t>
      </w:r>
      <w:r w:rsidR="00437CB1">
        <w:rPr>
          <w:rFonts w:hint="eastAsia"/>
        </w:rPr>
        <w:t xml:space="preserve"> </w:t>
      </w:r>
      <w:r w:rsidR="005F6A30">
        <w:rPr>
          <w:rFonts w:hint="eastAsia"/>
        </w:rPr>
        <w:t xml:space="preserve">level when </w:t>
      </w:r>
      <w:r w:rsidR="00A260F2">
        <w:t xml:space="preserve">the </w:t>
      </w:r>
      <w:r w:rsidR="005F6A30">
        <w:rPr>
          <w:rFonts w:hint="eastAsia"/>
        </w:rPr>
        <w:t>wolf p</w:t>
      </w:r>
      <w:r w:rsidR="00A260F2">
        <w:t>opulation</w:t>
      </w:r>
      <w:r w:rsidR="005F6A30">
        <w:rPr>
          <w:rFonts w:hint="eastAsia"/>
        </w:rPr>
        <w:t xml:space="preserve"> </w:t>
      </w:r>
      <w:r w:rsidR="00DF0FB6">
        <w:rPr>
          <w:rFonts w:hint="eastAsia"/>
        </w:rPr>
        <w:t>is</w:t>
      </w:r>
      <w:r w:rsidR="00A260F2">
        <w:t xml:space="preserve"> </w:t>
      </w:r>
      <w:r w:rsidR="00437CB1">
        <w:t>very large</w:t>
      </w:r>
      <w:r w:rsidR="005F6A30">
        <w:rPr>
          <w:rFonts w:hint="eastAsia"/>
        </w:rPr>
        <w:t>, and then stay</w:t>
      </w:r>
      <w:r w:rsidR="00DF0FB6">
        <w:rPr>
          <w:rFonts w:hint="eastAsia"/>
        </w:rPr>
        <w:t>s</w:t>
      </w:r>
      <w:r w:rsidR="005F6A30">
        <w:rPr>
          <w:rFonts w:hint="eastAsia"/>
        </w:rPr>
        <w:t xml:space="preserve"> the same. </w:t>
      </w:r>
      <w:r w:rsidR="002519B5">
        <w:t>An exponential function is chosen to describe this dynamics</w:t>
      </w:r>
      <w:r w:rsidR="00092812">
        <w:t>:</w:t>
      </w:r>
      <w:r w:rsidR="002519B5">
        <w:t xml:space="preserve"> </w:t>
      </w:r>
    </w:p>
    <w:p w14:paraId="15316CBF" w14:textId="147AA753" w:rsidR="005F6A30" w:rsidRPr="00DB0F4D" w:rsidRDefault="00F356DA" w:rsidP="005F6A30">
      <m:oMathPara>
        <m:oMath>
          <m:sSub>
            <m:sSubPr>
              <m:ctrlPr>
                <w:rPr>
                  <w:rFonts w:ascii="Cambria Math" w:hAnsi="Cambria Math"/>
                  <w:i/>
                </w:rPr>
              </m:ctrlPr>
            </m:sSubPr>
            <m:e>
              <m:r>
                <w:rPr>
                  <w:rFonts w:ascii="Cambria Math" w:hAnsi="Cambria Math"/>
                </w:rPr>
                <m:t>S</m:t>
              </m:r>
            </m:e>
            <m:sub>
              <m:r>
                <w:rPr>
                  <w:rFonts w:ascii="Cambria Math" w:hAnsi="Cambria Math"/>
                </w:rPr>
                <m:t>Bph</m:t>
              </m:r>
            </m:sub>
          </m:sSub>
          <m:d>
            <m:dPr>
              <m:ctrlPr>
                <w:rPr>
                  <w:rFonts w:ascii="Cambria Math" w:hAnsi="Cambria Math"/>
                </w:rPr>
              </m:ctrlPr>
            </m:dPr>
            <m:e>
              <m:r>
                <w:rPr>
                  <w:rFonts w:ascii="Cambria Math" w:hAnsi="Cambria Math"/>
                </w:rPr>
                <m:t>n</m:t>
              </m:r>
            </m:e>
          </m:d>
          <m:r>
            <w:rPr>
              <w:rFonts w:ascii="Cambria Math" w:hAnsi="Cambria Math"/>
            </w:rPr>
            <m:t>=1</m:t>
          </m:r>
          <m:r>
            <m:rPr>
              <m:sty m:val="p"/>
            </m:rP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7</m:t>
                  </m:r>
                </m:sub>
              </m:sSub>
              <m:r>
                <w:rPr>
                  <w:rFonts w:ascii="Cambria Math" w:hAnsi="Cambria Math"/>
                </w:rPr>
                <m:t>n</m:t>
              </m:r>
            </m:sup>
          </m:sSup>
        </m:oMath>
      </m:oMathPara>
    </w:p>
    <w:p w14:paraId="2425929C" w14:textId="78AB114A" w:rsidR="00276026" w:rsidRDefault="00A260F2" w:rsidP="00276026">
      <w:r>
        <w:t>w</w:t>
      </w:r>
      <w:r w:rsidR="0068711D">
        <w:t>here</w:t>
      </w:r>
      <w:r w:rsidR="00560FDB" w:rsidRPr="00560FDB">
        <w:t xml:space="preserve"> </w:t>
      </w:r>
      <w:r w:rsidR="00560FDB" w:rsidRPr="00250531">
        <w:rPr>
          <w:rFonts w:hint="eastAsia"/>
          <w:i/>
        </w:rPr>
        <w:t xml:space="preserve"> </w:t>
      </w:r>
      <m:oMath>
        <m:r>
          <w:rPr>
            <w:rFonts w:ascii="Cambria Math" w:hAnsi="Cambria Math"/>
          </w:rPr>
          <m:t>n</m:t>
        </m:r>
      </m:oMath>
      <w:r w:rsidR="00560FDB">
        <w:rPr>
          <w:rFonts w:ascii="Cambria Math" w:hAnsi="Cambria Math" w:hint="eastAsia"/>
          <w:i/>
        </w:rPr>
        <w:t xml:space="preserve"> </w:t>
      </w:r>
      <w:r w:rsidR="00560FDB">
        <w:rPr>
          <w:rFonts w:hint="eastAsia"/>
        </w:rPr>
        <w:t>denote</w:t>
      </w:r>
      <w:r w:rsidR="00EB4A0B">
        <w:t>s</w:t>
      </w:r>
      <w:r w:rsidR="00560FDB">
        <w:rPr>
          <w:rFonts w:hint="eastAsia"/>
        </w:rPr>
        <w:t xml:space="preserve"> the number of wolves,</w:t>
      </w:r>
      <w:r w:rsidR="00560FDB">
        <w:t xml:space="preserve"> </w:t>
      </w:r>
      <w:r w:rsidR="0068711D">
        <w:t xml:space="preserve"> </w:t>
      </w:r>
      <m:oMath>
        <m:sSub>
          <m:sSubPr>
            <m:ctrlPr>
              <w:rPr>
                <w:rFonts w:ascii="Cambria Math" w:hAnsi="Cambria Math"/>
                <w:i/>
              </w:rPr>
            </m:ctrlPr>
          </m:sSubPr>
          <m:e>
            <m:r>
              <w:rPr>
                <w:rFonts w:ascii="Cambria Math" w:hAnsi="Cambria Math"/>
              </w:rPr>
              <m:t>c</m:t>
            </m:r>
          </m:e>
          <m:sub>
            <m:r>
              <w:rPr>
                <w:rFonts w:ascii="Cambria Math" w:hAnsi="Cambria Math"/>
              </w:rPr>
              <m:t>7</m:t>
            </m:r>
          </m:sub>
        </m:sSub>
      </m:oMath>
      <w:r w:rsidR="00560FDB">
        <w:t xml:space="preserve"> </w:t>
      </w:r>
      <w:r w:rsidR="00EB4A0B">
        <w:t>is</w:t>
      </w:r>
      <w:r w:rsidR="00560FDB">
        <w:rPr>
          <w:rFonts w:hint="eastAsia"/>
        </w:rPr>
        <w:t xml:space="preserve"> the coefficient </w:t>
      </w:r>
      <w:r w:rsidR="00560FDB">
        <w:t>describ</w:t>
      </w:r>
      <w:r w:rsidR="00560FDB">
        <w:rPr>
          <w:rFonts w:hint="eastAsia"/>
        </w:rPr>
        <w:t>ing</w:t>
      </w:r>
      <w:r w:rsidR="0068711D">
        <w:t xml:space="preserve"> how quickly the satisfaction function grows from zero (</w:t>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7</m:t>
            </m:r>
          </m:sub>
        </m:sSub>
        <m:r>
          <w:rPr>
            <w:rFonts w:ascii="Cambria Math" w:hAnsi="Cambria Math"/>
          </w:rPr>
          <m:t>=0.009</m:t>
        </m:r>
      </m:oMath>
      <w:r w:rsidR="0068711D">
        <w:t xml:space="preserve">). </w:t>
      </w:r>
    </w:p>
    <w:p w14:paraId="50763F7D" w14:textId="2F92805B" w:rsidR="00A260F2" w:rsidRDefault="007407F0" w:rsidP="00D905C7">
      <w:pPr>
        <w:jc w:val="center"/>
      </w:pPr>
      <w:r>
        <w:rPr>
          <w:noProof/>
          <w:lang w:eastAsia="en-US"/>
        </w:rPr>
        <w:drawing>
          <wp:inline distT="0" distB="0" distL="0" distR="0" wp14:anchorId="1E6BA65F" wp14:editId="2E852B2A">
            <wp:extent cx="4572000" cy="2743200"/>
            <wp:effectExtent l="0" t="0" r="0" b="0"/>
            <wp:docPr id="47" name="图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36E8FED" w14:textId="2252FE79" w:rsidR="00A260F2" w:rsidRDefault="00A260F2" w:rsidP="00D905C7">
      <w:pPr>
        <w:jc w:val="center"/>
      </w:pPr>
      <w:r w:rsidRPr="006334A3">
        <w:t xml:space="preserve">Figure </w:t>
      </w:r>
      <w:r w:rsidR="00DA4A8D">
        <w:t>8</w:t>
      </w:r>
      <w:r>
        <w:rPr>
          <w:rFonts w:hint="eastAsia"/>
        </w:rPr>
        <w:t>.</w:t>
      </w:r>
      <w:r w:rsidRPr="006334A3">
        <w:t xml:space="preserve"> Satisfaction levels regarding bio</w:t>
      </w:r>
      <w:r>
        <w:rPr>
          <w:rFonts w:hint="eastAsia"/>
        </w:rPr>
        <w:t>philia</w:t>
      </w:r>
      <w:r w:rsidRPr="006334A3">
        <w:t xml:space="preserve"> against wolf population.</w:t>
      </w:r>
    </w:p>
    <w:p w14:paraId="2394580F" w14:textId="77777777" w:rsidR="00A260F2" w:rsidRDefault="00A260F2" w:rsidP="00276026"/>
    <w:p w14:paraId="1EABA39F" w14:textId="77777777" w:rsidR="00DA4A8D" w:rsidRPr="00D905C7" w:rsidRDefault="00DA4A8D" w:rsidP="00DA4A8D">
      <w:pPr>
        <w:rPr>
          <w:b/>
          <w:i/>
        </w:rPr>
      </w:pPr>
      <w:r w:rsidRPr="00D905C7">
        <w:rPr>
          <w:b/>
          <w:i/>
        </w:rPr>
        <w:t xml:space="preserve">Fear </w:t>
      </w:r>
    </w:p>
    <w:p w14:paraId="395986FE" w14:textId="1093DEA7" w:rsidR="00DA4A8D" w:rsidRPr="006560EA" w:rsidRDefault="002656FE" w:rsidP="00DA4A8D">
      <w:r>
        <w:t>F</w:t>
      </w:r>
      <w:r w:rsidR="00DA4A8D">
        <w:t>ear of wol</w:t>
      </w:r>
      <w:r w:rsidR="00D474B5">
        <w:t>ves</w:t>
      </w:r>
      <w:r w:rsidR="00DA4A8D">
        <w:t xml:space="preserve"> is a complex combination of emotion and cognition. Frank et al. (2015) found that the fear of attacks on livestock and pets </w:t>
      </w:r>
      <w:r>
        <w:t xml:space="preserve">is </w:t>
      </w:r>
      <w:r w:rsidR="00DA4A8D">
        <w:t>stronger than the fear of attacks on humans</w:t>
      </w:r>
      <w:r>
        <w:t>, apparently due to experience and historical events</w:t>
      </w:r>
      <w:r w:rsidR="001F0E18">
        <w:rPr>
          <w:rFonts w:hint="eastAsia"/>
        </w:rPr>
        <w:t>, so fear links to the abundance of wolves.</w:t>
      </w:r>
      <w:r w:rsidR="007B27AA">
        <w:rPr>
          <w:rFonts w:hint="eastAsia"/>
        </w:rPr>
        <w:t xml:space="preserve"> </w:t>
      </w:r>
      <w:r w:rsidR="001F0E18">
        <w:rPr>
          <w:rFonts w:hint="eastAsia"/>
        </w:rPr>
        <w:t>When wol</w:t>
      </w:r>
      <w:r w:rsidR="00D474B5">
        <w:t>ves are absent</w:t>
      </w:r>
      <w:r w:rsidR="001F0E18">
        <w:rPr>
          <w:rFonts w:hint="eastAsia"/>
        </w:rPr>
        <w:t xml:space="preserve">, there is no fear and the satisfaction is highest. </w:t>
      </w:r>
      <w:r w:rsidR="00D474B5">
        <w:t>As the population increases</w:t>
      </w:r>
      <w:r w:rsidR="00DA4A8D">
        <w:rPr>
          <w:rFonts w:hint="eastAsia"/>
        </w:rPr>
        <w:t xml:space="preserve">, the fear of attack by wolves </w:t>
      </w:r>
      <w:r w:rsidR="001F0E18">
        <w:rPr>
          <w:rFonts w:hint="eastAsia"/>
        </w:rPr>
        <w:t xml:space="preserve">may </w:t>
      </w:r>
      <w:r w:rsidR="00DA4A8D">
        <w:rPr>
          <w:rFonts w:hint="eastAsia"/>
        </w:rPr>
        <w:t>increase linearly, rendering a linear decrease of</w:t>
      </w:r>
      <w:r w:rsidR="00525596">
        <w:t xml:space="preserve"> the</w:t>
      </w:r>
      <w:r w:rsidR="00DA4A8D">
        <w:rPr>
          <w:rFonts w:hint="eastAsia"/>
        </w:rPr>
        <w:t xml:space="preserve"> satisfaction</w:t>
      </w:r>
      <w:r w:rsidR="00525596">
        <w:t xml:space="preserve"> level</w:t>
      </w:r>
      <w:r w:rsidR="00DA4A8D">
        <w:rPr>
          <w:rFonts w:hint="eastAsia"/>
        </w:rPr>
        <w:t xml:space="preserve">. </w:t>
      </w:r>
      <w:r w:rsidR="00DA4A8D" w:rsidRPr="008E350A">
        <w:t xml:space="preserve">The function </w:t>
      </w:r>
      <w:r w:rsidR="00525596">
        <w:t>here is</w:t>
      </w:r>
      <w:r w:rsidR="00DA4A8D" w:rsidRPr="008E350A">
        <w:t xml:space="preserve"> chosen as</w:t>
      </w:r>
    </w:p>
    <w:p w14:paraId="3A9C9DBC" w14:textId="10253606" w:rsidR="00DA4A8D" w:rsidRPr="00017234" w:rsidRDefault="00F356DA" w:rsidP="00DA4A8D">
      <w:pPr>
        <w:rPr>
          <w:i/>
        </w:rPr>
      </w:pPr>
      <m:oMathPara>
        <m:oMath>
          <m:sSub>
            <m:sSubPr>
              <m:ctrlPr>
                <w:rPr>
                  <w:rFonts w:ascii="Cambria Math" w:hAnsi="Cambria Math"/>
                  <w:i/>
                </w:rPr>
              </m:ctrlPr>
            </m:sSubPr>
            <m:e>
              <m:r>
                <w:rPr>
                  <w:rFonts w:ascii="Cambria Math" w:hAnsi="Cambria Math"/>
                </w:rPr>
                <m:t>S</m:t>
              </m:r>
            </m:e>
            <m:sub>
              <m:r>
                <w:rPr>
                  <w:rFonts w:ascii="Cambria Math" w:hAnsi="Cambria Math"/>
                </w:rPr>
                <m:t>F</m:t>
              </m:r>
            </m:sub>
          </m:sSub>
          <m:d>
            <m:dPr>
              <m:ctrlPr>
                <w:rPr>
                  <w:rFonts w:ascii="Cambria Math" w:hAnsi="Cambria Math"/>
                  <w:i/>
                </w:rPr>
              </m:ctrlPr>
            </m:dPr>
            <m:e>
              <m:r>
                <w:rPr>
                  <w:rFonts w:ascii="Cambria Math" w:hAnsi="Cambria Math"/>
                </w:rPr>
                <m:t>n</m:t>
              </m:r>
            </m:e>
          </m:d>
          <m:r>
            <w:rPr>
              <w:rFonts w:ascii="Cambria Math" w:hAnsi="Cambria Math"/>
            </w:rPr>
            <m:t>=k</m:t>
          </m:r>
          <m:r>
            <m:rPr>
              <m:sty m:val="p"/>
            </m:rPr>
            <w:rPr>
              <w:rFonts w:ascii="Cambria Math" w:hAnsi="Cambria Math"/>
            </w:rPr>
            <m:t>(</m:t>
          </m:r>
          <m:r>
            <w:rPr>
              <w:rFonts w:ascii="Cambria Math" w:hAnsi="Cambria Math"/>
            </w:rPr>
            <m:t>1-n)</m:t>
          </m:r>
        </m:oMath>
      </m:oMathPara>
    </w:p>
    <w:p w14:paraId="255BF882" w14:textId="294B876F" w:rsidR="00DA4A8D" w:rsidRPr="00017234" w:rsidRDefault="00A73575" w:rsidP="00DA4A8D">
      <w:r>
        <w:rPr>
          <w:rFonts w:hint="eastAsia"/>
        </w:rPr>
        <w:t>where</w:t>
      </w:r>
      <w:r w:rsidR="00DA4A8D" w:rsidRPr="00560FDB">
        <w:t xml:space="preserve"> </w:t>
      </w:r>
      <w:r w:rsidR="00DA4A8D" w:rsidRPr="00250531">
        <w:rPr>
          <w:rFonts w:hint="eastAsia"/>
          <w:i/>
        </w:rPr>
        <w:t xml:space="preserve"> </w:t>
      </w:r>
      <m:oMath>
        <m:r>
          <w:rPr>
            <w:rFonts w:ascii="Cambria Math" w:hAnsi="Cambria Math"/>
          </w:rPr>
          <m:t>n</m:t>
        </m:r>
      </m:oMath>
      <w:r w:rsidR="00DA4A8D">
        <w:rPr>
          <w:rFonts w:ascii="Cambria Math" w:hAnsi="Cambria Math" w:hint="eastAsia"/>
          <w:i/>
        </w:rPr>
        <w:t xml:space="preserve"> </w:t>
      </w:r>
      <w:r w:rsidR="001C643F">
        <w:rPr>
          <w:rFonts w:hint="eastAsia"/>
        </w:rPr>
        <w:t xml:space="preserve">denotes </w:t>
      </w:r>
      <w:r w:rsidR="00DA4A8D">
        <w:rPr>
          <w:rFonts w:hint="eastAsia"/>
        </w:rPr>
        <w:t xml:space="preserve">the number of wolves, </w:t>
      </w:r>
      <m:oMath>
        <m:r>
          <w:rPr>
            <w:rFonts w:ascii="Cambria Math" w:hAnsi="Cambria Math"/>
          </w:rPr>
          <m:t>k</m:t>
        </m:r>
      </m:oMath>
      <w:r w:rsidR="00DA4A8D">
        <w:t xml:space="preserve"> </w:t>
      </w:r>
      <w:r w:rsidR="001C643F">
        <w:rPr>
          <w:rFonts w:hint="eastAsia"/>
        </w:rPr>
        <w:t xml:space="preserve">is </w:t>
      </w:r>
      <w:r w:rsidR="00DA4A8D">
        <w:rPr>
          <w:rFonts w:hint="eastAsia"/>
        </w:rPr>
        <w:t xml:space="preserve">the coefficient </w:t>
      </w:r>
      <w:r w:rsidR="00DA4A8D">
        <w:t>describ</w:t>
      </w:r>
      <w:r w:rsidR="00DA4A8D">
        <w:rPr>
          <w:rFonts w:hint="eastAsia"/>
        </w:rPr>
        <w:t>ing</w:t>
      </w:r>
      <w:r w:rsidR="00DA4A8D">
        <w:t xml:space="preserve"> how quickly the satisfaction function </w:t>
      </w:r>
      <w:r w:rsidR="00DA4A8D">
        <w:rPr>
          <w:rFonts w:hint="eastAsia"/>
        </w:rPr>
        <w:t>decrease</w:t>
      </w:r>
      <w:r w:rsidR="00DA4A8D">
        <w:t>s from zero (</w:t>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=k</m:t>
        </m:r>
        <m:r>
          <w:rPr>
            <w:rFonts w:ascii="Cambria Math" w:hAnsi="Cambria Math" w:hint="eastAsia"/>
          </w:rPr>
          <m:t>=</m:t>
        </m:r>
        <m:r>
          <w:rPr>
            <w:rFonts w:ascii="Cambria Math" w:hAnsi="Cambria Math"/>
          </w:rPr>
          <m:t>0.000769</m:t>
        </m:r>
      </m:oMath>
      <w:r w:rsidR="00DA4A8D">
        <w:t xml:space="preserve">). </w:t>
      </w:r>
      <w:r w:rsidR="002F70ED">
        <w:t xml:space="preserve">The value of </w:t>
      </w:r>
      <m:oMath>
        <m:r>
          <w:rPr>
            <w:rFonts w:ascii="Cambria Math" w:hAnsi="Cambria Math"/>
          </w:rPr>
          <m:t>k</m:t>
        </m:r>
      </m:oMath>
      <w:r w:rsidR="0090712B">
        <w:rPr>
          <w:rFonts w:hint="eastAsia"/>
        </w:rPr>
        <w:t xml:space="preserve"> </w:t>
      </w:r>
      <w:r w:rsidR="001C643F">
        <w:rPr>
          <w:rFonts w:hint="eastAsia"/>
        </w:rPr>
        <w:t>is</w:t>
      </w:r>
      <w:r w:rsidR="001C643F">
        <w:t xml:space="preserve"> </w:t>
      </w:r>
      <w:r w:rsidR="0090712B">
        <w:t>set arbitrarily to fit the curve.</w:t>
      </w:r>
    </w:p>
    <w:p w14:paraId="48911E14" w14:textId="2B776413" w:rsidR="00DA4A8D" w:rsidRDefault="001211BA" w:rsidP="00D905C7">
      <w:pPr>
        <w:jc w:val="center"/>
      </w:pPr>
      <w:r>
        <w:rPr>
          <w:noProof/>
          <w:lang w:eastAsia="en-US"/>
        </w:rPr>
        <w:drawing>
          <wp:inline distT="0" distB="0" distL="0" distR="0" wp14:anchorId="1E4707A5" wp14:editId="74A214BD">
            <wp:extent cx="4572000" cy="2743200"/>
            <wp:effectExtent l="0" t="0" r="0" b="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B7C0B96" w14:textId="629F71F6" w:rsidR="003822D0" w:rsidRDefault="00DA4A8D" w:rsidP="00D905C7">
      <w:pPr>
        <w:jc w:val="center"/>
      </w:pPr>
      <w:r>
        <w:t xml:space="preserve">Figure </w:t>
      </w:r>
      <w:r w:rsidR="001211BA">
        <w:t>9</w:t>
      </w:r>
      <w:r w:rsidRPr="000830B0">
        <w:t xml:space="preserve">. Satisfaction levels regarding </w:t>
      </w:r>
      <w:r>
        <w:rPr>
          <w:rFonts w:hint="eastAsia"/>
        </w:rPr>
        <w:t>fear</w:t>
      </w:r>
      <w:r w:rsidRPr="000830B0">
        <w:t xml:space="preserve"> against wolf population.</w:t>
      </w:r>
    </w:p>
    <w:p w14:paraId="10E7B4CE" w14:textId="76ACD87A" w:rsidR="00FC6759" w:rsidRPr="00FC6759" w:rsidRDefault="00FC6759" w:rsidP="00017234"/>
    <w:p w14:paraId="2F07CF06" w14:textId="77777777" w:rsidR="005F6A30" w:rsidRPr="00D905C7" w:rsidRDefault="005F6A30" w:rsidP="005F6A30">
      <w:pPr>
        <w:rPr>
          <w:b/>
          <w:i/>
        </w:rPr>
      </w:pPr>
      <w:r w:rsidRPr="00D905C7">
        <w:rPr>
          <w:b/>
          <w:i/>
        </w:rPr>
        <w:t>Hunting culture</w:t>
      </w:r>
    </w:p>
    <w:p w14:paraId="005FDD51" w14:textId="721EE294" w:rsidR="007C0B30" w:rsidRDefault="007C0B30" w:rsidP="005F6A30">
      <w:r>
        <w:rPr>
          <w:rFonts w:hint="eastAsia"/>
        </w:rPr>
        <w:t xml:space="preserve">Hunting is a traditional activity in Sweden, not </w:t>
      </w:r>
      <w:r>
        <w:t xml:space="preserve">only </w:t>
      </w:r>
      <w:r>
        <w:rPr>
          <w:rFonts w:hint="eastAsia"/>
        </w:rPr>
        <w:t xml:space="preserve">for entertainment but also for getting food from the game. Nowadays, hunting has become an important part of </w:t>
      </w:r>
      <w:r>
        <w:t>many people’s</w:t>
      </w:r>
      <w:r>
        <w:rPr>
          <w:rFonts w:hint="eastAsia"/>
        </w:rPr>
        <w:t xml:space="preserve"> lives in Sweden. </w:t>
      </w:r>
      <w:r>
        <w:t>There are nearly 300,000 hunters in Sweden</w:t>
      </w:r>
      <w:r w:rsidR="00ED6C06">
        <w:t xml:space="preserve"> (which is approximately 3% of the population)</w:t>
      </w:r>
      <w:r>
        <w:t xml:space="preserve">. Through hunting, </w:t>
      </w:r>
      <w:r w:rsidR="00ED6C06">
        <w:t xml:space="preserve">hunter communities </w:t>
      </w:r>
      <w:r>
        <w:t xml:space="preserve">establish and uphold social relationships and networks. The feelings of fellowship, solidarity and relationship building are also established through hunting activities, thus creating a sense of belonging (Sjölander-Lindqvist, ‎2011). </w:t>
      </w:r>
      <w:r>
        <w:rPr>
          <w:rFonts w:hint="eastAsia"/>
        </w:rPr>
        <w:t xml:space="preserve">Wolves in the forest compete with hunters on game and </w:t>
      </w:r>
      <w:r>
        <w:t xml:space="preserve">may </w:t>
      </w:r>
      <w:r>
        <w:rPr>
          <w:rFonts w:hint="eastAsia"/>
        </w:rPr>
        <w:t>kill hunting dogs, which are</w:t>
      </w:r>
      <w:r>
        <w:t xml:space="preserve"> often considered</w:t>
      </w:r>
      <w:r>
        <w:rPr>
          <w:rFonts w:hint="eastAsia"/>
        </w:rPr>
        <w:t xml:space="preserve"> as family members. Therefore, the hunters claim that their hunting activity is </w:t>
      </w:r>
      <w:r>
        <w:t>strongly</w:t>
      </w:r>
      <w:r>
        <w:rPr>
          <w:rFonts w:hint="eastAsia"/>
        </w:rPr>
        <w:t xml:space="preserve"> disturbed by wolves </w:t>
      </w:r>
      <w:r w:rsidR="00255570">
        <w:rPr>
          <w:rFonts w:hint="eastAsia"/>
        </w:rPr>
        <w:t xml:space="preserve">and if the wolves keep increasing, the rural identity and hunting culture will be at risk of </w:t>
      </w:r>
      <w:r w:rsidR="00255570">
        <w:t>disappearing</w:t>
      </w:r>
      <w:r w:rsidR="00B43F85">
        <w:rPr>
          <w:rFonts w:hint="eastAsia"/>
        </w:rPr>
        <w:t xml:space="preserve"> </w:t>
      </w:r>
      <w:r w:rsidR="00B16F16">
        <w:fldChar w:fldCharType="begin"/>
      </w:r>
      <w:r w:rsidR="00B16F16">
        <w:instrText xml:space="preserve"> ADDIN ZOTERO_ITEM CSL_CITATION {"citationID":"1pi3l45rpl","properties":{"formattedCitation":"{\\rtf (Essen, 2016; von Essen, Hansen, Nordstr\\uc0\\u246{}m K\\uc0\\u228{}llstr\\uc0\\u246{}m, Peterson, &amp; Peterson, 2015)}","plainCitation":"(Essen, 2016; von Essen, Hansen, Nordström Källström, Peterson, &amp; Peterson, 2015)"},"citationItems":[{"id":159,"uris":["http://zotero.org/users/local/zmphHqTm/items/VKP7RI49"],"uri":["http://zotero.org/users/local/zmphHqTm/items/VKP7RI49"],"itemData":{"id":159,"type":"thesis","title":"In the gap between legality and legitimacy","source":"Google Scholar","URL":"http://pub.epsilon.slu.se/13567/","author":[{"family":"Essen","given":"Erica","dropping-particle":"von"}],"issued":{"date-parts":[["2016"]]},"accessed":{"date-parts":[["2016",11,28]]}}},{"id":162,"uris":["http://zotero.org/users/local/zmphHqTm/items/KXAI22D5"],"uri":["http://zotero.org/users/local/zmphHqTm/items/KXAI22D5"],"itemData":{"id":162,"type":"article-journal","title":"The radicalisation of rural resistance: How hunting counterpublics in the Nordic countries contribute to illegal hunting","container-title":"Journal of Rural Studies","page":"199-209","volume":"39","source":"CrossRef","DOI":"10.1016/j.jrurstud.2014.11.001","ISSN":"07430167","shortTitle":"The radicalisation of rural resistance","language":"en","author":[{"family":"Essen","given":"Erica","non-dropping-particle":"von"},{"family":"Hansen","given":"Hans Peter"},{"family":"Nordström Källström","given":"Helena"},{"family":"Peterson","given":"M. Nils"},{"family":"Peterson","given":"Tarla R."}],"issued":{"date-parts":[["2015",6]]}}}],"schema":"https://github.com/citation-style-language/schema/raw/master/csl-citation.json"} </w:instrText>
      </w:r>
      <w:r w:rsidR="00B16F16">
        <w:fldChar w:fldCharType="separate"/>
      </w:r>
      <w:r w:rsidR="00B16F16" w:rsidRPr="00514A19">
        <w:rPr>
          <w:rFonts w:ascii="Calibri" w:hAnsi="Calibri" w:cs="Calibri"/>
          <w:szCs w:val="24"/>
        </w:rPr>
        <w:t>(Essen, 2016; von Essen</w:t>
      </w:r>
      <w:r w:rsidR="00B85953">
        <w:rPr>
          <w:rFonts w:ascii="Calibri" w:hAnsi="Calibri" w:cs="Calibri"/>
          <w:szCs w:val="24"/>
        </w:rPr>
        <w:t xml:space="preserve"> et al.</w:t>
      </w:r>
      <w:r w:rsidR="00B16F16" w:rsidRPr="00514A19">
        <w:rPr>
          <w:rFonts w:ascii="Calibri" w:hAnsi="Calibri" w:cs="Calibri"/>
          <w:szCs w:val="24"/>
        </w:rPr>
        <w:t>, 2015)</w:t>
      </w:r>
      <w:r w:rsidR="00B16F16">
        <w:fldChar w:fldCharType="end"/>
      </w:r>
      <w:r w:rsidR="00255570">
        <w:rPr>
          <w:rFonts w:hint="eastAsia"/>
        </w:rPr>
        <w:t>.</w:t>
      </w:r>
    </w:p>
    <w:p w14:paraId="2E3D4D9D" w14:textId="04A4132F" w:rsidR="005F6A30" w:rsidRDefault="00BD70B4" w:rsidP="005F6A30">
      <w:r>
        <w:t xml:space="preserve">The hunting culture would be best preserved when there is no disturbance, i.e. </w:t>
      </w:r>
      <w:r w:rsidR="0094657E">
        <w:t>with no wolves in the vicinity</w:t>
      </w:r>
      <w:r>
        <w:t>. Thus</w:t>
      </w:r>
      <w:r w:rsidR="0094657E">
        <w:t>,</w:t>
      </w:r>
      <w:r>
        <w:t xml:space="preserve"> the</w:t>
      </w:r>
      <w:r>
        <w:rPr>
          <w:rFonts w:hint="eastAsia"/>
        </w:rPr>
        <w:t xml:space="preserve"> </w:t>
      </w:r>
      <w:r w:rsidR="005F6A30">
        <w:rPr>
          <w:rFonts w:hint="eastAsia"/>
        </w:rPr>
        <w:t>satisfaction</w:t>
      </w:r>
      <w:r w:rsidR="0094657E">
        <w:t xml:space="preserve"> level</w:t>
      </w:r>
      <w:r w:rsidR="005F6A30">
        <w:rPr>
          <w:rFonts w:hint="eastAsia"/>
        </w:rPr>
        <w:t xml:space="preserve"> </w:t>
      </w:r>
      <w:r w:rsidR="00AA45C1">
        <w:rPr>
          <w:rFonts w:hint="eastAsia"/>
        </w:rPr>
        <w:t xml:space="preserve">regarding hunting culture </w:t>
      </w:r>
      <w:r>
        <w:t xml:space="preserve">is highest when there </w:t>
      </w:r>
      <w:r w:rsidR="00B85953">
        <w:t xml:space="preserve">are </w:t>
      </w:r>
      <w:r>
        <w:t>no wol</w:t>
      </w:r>
      <w:r w:rsidR="00B85953">
        <w:t>ves</w:t>
      </w:r>
      <w:r>
        <w:t xml:space="preserve">. The satisfaction level drops when the </w:t>
      </w:r>
      <w:r w:rsidR="0094657E">
        <w:t xml:space="preserve">number of </w:t>
      </w:r>
      <w:r>
        <w:t>wol</w:t>
      </w:r>
      <w:r w:rsidR="0094657E">
        <w:t>ves</w:t>
      </w:r>
      <w:r>
        <w:t xml:space="preserve"> increases. When the wolf population is very large, the satisfaction gradually becomes almost zero. </w:t>
      </w:r>
      <w:r w:rsidR="00AA45C1" w:rsidRPr="00AA45C1">
        <w:t xml:space="preserve">The function of the form </w:t>
      </w:r>
      <w:r w:rsidR="0094657E">
        <w:t>is</w:t>
      </w:r>
      <w:r w:rsidR="0094657E" w:rsidRPr="00AA45C1">
        <w:t xml:space="preserve"> </w:t>
      </w:r>
      <w:r w:rsidR="00AA45C1" w:rsidRPr="00AA45C1">
        <w:t>chosen as</w:t>
      </w:r>
    </w:p>
    <w:p w14:paraId="00D73A69" w14:textId="61E4DF92" w:rsidR="00EA1C92" w:rsidRPr="00DB0F4D" w:rsidRDefault="00F356DA" w:rsidP="00EA1C92">
      <m:oMathPara>
        <m:oMath>
          <m:sSub>
            <m:sSubPr>
              <m:ctrlPr>
                <w:rPr>
                  <w:rFonts w:ascii="Cambria Math" w:hAnsi="Cambria Math"/>
                  <w:i/>
                </w:rPr>
              </m:ctrlPr>
            </m:sSubPr>
            <m:e>
              <m:r>
                <w:rPr>
                  <w:rFonts w:ascii="Cambria Math" w:hAnsi="Cambria Math"/>
                </w:rPr>
                <m:t>S</m:t>
              </m:r>
            </m:e>
            <m:sub>
              <m:r>
                <w:rPr>
                  <w:rFonts w:ascii="Cambria Math" w:hAnsi="Cambria Math"/>
                </w:rPr>
                <m:t>Hun_cul</m:t>
              </m:r>
            </m:sub>
          </m:sSub>
          <m:d>
            <m:dPr>
              <m:ctrlPr>
                <w:rPr>
                  <w:rFonts w:ascii="Cambria Math" w:hAnsi="Cambria Math"/>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8</m:t>
                  </m:r>
                </m:sub>
              </m:sSub>
              <m:r>
                <w:rPr>
                  <w:rFonts w:ascii="Cambria Math" w:hAnsi="Cambria Math"/>
                </w:rPr>
                <m:t>n</m:t>
              </m:r>
            </m:sup>
          </m:sSup>
        </m:oMath>
      </m:oMathPara>
    </w:p>
    <w:p w14:paraId="5BE86E5D" w14:textId="5541AE0A" w:rsidR="00017234" w:rsidRDefault="00D16F15" w:rsidP="00017234">
      <w:r>
        <w:rPr>
          <w:rFonts w:hint="eastAsia"/>
        </w:rPr>
        <w:t>w</w:t>
      </w:r>
      <w:r w:rsidR="00017234">
        <w:t>here</w:t>
      </w:r>
      <w:r w:rsidR="00017234" w:rsidRPr="00560FDB">
        <w:t xml:space="preserve"> </w:t>
      </w:r>
      <m:oMath>
        <m:r>
          <w:rPr>
            <w:rFonts w:ascii="Cambria Math" w:hAnsi="Cambria Math"/>
          </w:rPr>
          <m:t>n</m:t>
        </m:r>
      </m:oMath>
      <w:r w:rsidR="00017234">
        <w:rPr>
          <w:rFonts w:ascii="Cambria Math" w:hAnsi="Cambria Math" w:hint="eastAsia"/>
          <w:i/>
        </w:rPr>
        <w:t xml:space="preserve"> </w:t>
      </w:r>
      <w:r w:rsidR="001C643F">
        <w:rPr>
          <w:rFonts w:hint="eastAsia"/>
        </w:rPr>
        <w:t xml:space="preserve">denotes </w:t>
      </w:r>
      <w:r w:rsidR="00017234">
        <w:rPr>
          <w:rFonts w:hint="eastAsia"/>
        </w:rPr>
        <w:t xml:space="preserve">the number of wolves, </w:t>
      </w:r>
      <m:oMath>
        <m:sSub>
          <m:sSubPr>
            <m:ctrlPr>
              <w:rPr>
                <w:rFonts w:ascii="Cambria Math" w:hAnsi="Cambria Math"/>
                <w:i/>
              </w:rPr>
            </m:ctrlPr>
          </m:sSubPr>
          <m:e>
            <m:r>
              <w:rPr>
                <w:rFonts w:ascii="Cambria Math" w:hAnsi="Cambria Math"/>
              </w:rPr>
              <m:t>c</m:t>
            </m:r>
          </m:e>
          <m:sub>
            <m:r>
              <w:rPr>
                <w:rFonts w:ascii="Cambria Math" w:hAnsi="Cambria Math"/>
              </w:rPr>
              <m:t>8</m:t>
            </m:r>
          </m:sub>
        </m:sSub>
      </m:oMath>
      <w:r w:rsidR="00017234">
        <w:t xml:space="preserve"> </w:t>
      </w:r>
      <w:r w:rsidR="001C643F">
        <w:rPr>
          <w:rFonts w:hint="eastAsia"/>
        </w:rPr>
        <w:t xml:space="preserve">is </w:t>
      </w:r>
      <w:r w:rsidR="00017234">
        <w:rPr>
          <w:rFonts w:hint="eastAsia"/>
        </w:rPr>
        <w:t xml:space="preserve">the coefficient </w:t>
      </w:r>
      <w:r w:rsidR="00017234">
        <w:t>describ</w:t>
      </w:r>
      <w:r w:rsidR="00017234">
        <w:rPr>
          <w:rFonts w:hint="eastAsia"/>
        </w:rPr>
        <w:t>ing</w:t>
      </w:r>
      <w:r w:rsidR="00017234">
        <w:t xml:space="preserve"> how quickly the satisfaction function </w:t>
      </w:r>
      <w:r w:rsidR="001B061A">
        <w:rPr>
          <w:rFonts w:hint="eastAsia"/>
        </w:rPr>
        <w:t>decrease</w:t>
      </w:r>
      <w:r w:rsidR="00017234">
        <w:t>s from zero (</w:t>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8</m:t>
            </m:r>
          </m:sub>
        </m:sSub>
        <m:r>
          <w:rPr>
            <w:rFonts w:ascii="Cambria Math" w:hAnsi="Cambria Math"/>
          </w:rPr>
          <m:t>=0.01</m:t>
        </m:r>
      </m:oMath>
      <w:r w:rsidR="00017234">
        <w:t xml:space="preserve">). </w:t>
      </w:r>
    </w:p>
    <w:p w14:paraId="38ED5928" w14:textId="4EB6270D" w:rsidR="00DA4A8D" w:rsidRPr="00864433" w:rsidRDefault="00864433" w:rsidP="00D905C7">
      <w:pPr>
        <w:jc w:val="center"/>
      </w:pPr>
      <w:r>
        <w:rPr>
          <w:noProof/>
          <w:lang w:eastAsia="en-US"/>
        </w:rPr>
        <w:drawing>
          <wp:inline distT="0" distB="0" distL="0" distR="0" wp14:anchorId="29D5CB3D" wp14:editId="56A826A4">
            <wp:extent cx="4572000" cy="2743200"/>
            <wp:effectExtent l="0" t="0" r="0" b="0"/>
            <wp:docPr id="51" name="图表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4822249" w14:textId="3D04F4F1" w:rsidR="00DA4A8D" w:rsidRDefault="00DA4A8D" w:rsidP="00D905C7">
      <w:pPr>
        <w:jc w:val="center"/>
      </w:pPr>
      <w:r>
        <w:t xml:space="preserve">Figure </w:t>
      </w:r>
      <w:r>
        <w:rPr>
          <w:rFonts w:hint="eastAsia"/>
        </w:rPr>
        <w:t>1</w:t>
      </w:r>
      <w:r w:rsidR="00864433">
        <w:t>0</w:t>
      </w:r>
      <w:r w:rsidRPr="006334A3">
        <w:t xml:space="preserve">. </w:t>
      </w:r>
      <w:r>
        <w:t xml:space="preserve">Satisfaction levels regarding </w:t>
      </w:r>
      <w:r>
        <w:rPr>
          <w:rFonts w:hint="eastAsia"/>
        </w:rPr>
        <w:t>hunting culture</w:t>
      </w:r>
      <w:r w:rsidRPr="006334A3">
        <w:t xml:space="preserve"> against wolf population.</w:t>
      </w:r>
    </w:p>
    <w:p w14:paraId="60BB8615" w14:textId="77777777" w:rsidR="00DA4A8D" w:rsidRPr="00DA4A8D" w:rsidRDefault="00DA4A8D" w:rsidP="00017234"/>
    <w:p w14:paraId="11B4957A" w14:textId="43000059" w:rsidR="00864433" w:rsidRPr="00D905C7" w:rsidRDefault="00C86383" w:rsidP="002020C8">
      <w:pPr>
        <w:rPr>
          <w:b/>
          <w:i/>
        </w:rPr>
      </w:pPr>
      <w:r w:rsidRPr="00D905C7">
        <w:rPr>
          <w:b/>
          <w:i/>
        </w:rPr>
        <w:t>Sami culture</w:t>
      </w:r>
    </w:p>
    <w:p w14:paraId="6417E729" w14:textId="2D60EFBB" w:rsidR="00C86383" w:rsidRDefault="0094657E" w:rsidP="004C24F1">
      <w:r>
        <w:t>R</w:t>
      </w:r>
      <w:r w:rsidR="00864433">
        <w:rPr>
          <w:rFonts w:hint="eastAsia"/>
        </w:rPr>
        <w:t xml:space="preserve">eindeer herding is a </w:t>
      </w:r>
      <w:r w:rsidR="00864433">
        <w:t>traditional</w:t>
      </w:r>
      <w:r w:rsidR="00864433">
        <w:rPr>
          <w:rFonts w:hint="eastAsia"/>
        </w:rPr>
        <w:t xml:space="preserve"> </w:t>
      </w:r>
      <w:r w:rsidR="00864433">
        <w:t xml:space="preserve">activity of Samis. </w:t>
      </w:r>
      <w:r w:rsidR="00C86383">
        <w:rPr>
          <w:rFonts w:hint="eastAsia"/>
        </w:rPr>
        <w:t>Sami</w:t>
      </w:r>
      <w:r w:rsidR="00097B6E">
        <w:t xml:space="preserve">s </w:t>
      </w:r>
      <w:r w:rsidR="00C86383">
        <w:rPr>
          <w:rFonts w:hint="eastAsia"/>
        </w:rPr>
        <w:t>have been herding reindeers for</w:t>
      </w:r>
      <w:r w:rsidR="002112C1">
        <w:t xml:space="preserve"> about</w:t>
      </w:r>
      <w:r w:rsidR="00C86383">
        <w:rPr>
          <w:rFonts w:hint="eastAsia"/>
        </w:rPr>
        <w:t xml:space="preserve"> two hundr</w:t>
      </w:r>
      <w:r w:rsidR="00AA45C1">
        <w:rPr>
          <w:rFonts w:hint="eastAsia"/>
        </w:rPr>
        <w:t xml:space="preserve">ed years in the north </w:t>
      </w:r>
      <w:r>
        <w:t xml:space="preserve">of </w:t>
      </w:r>
      <w:r w:rsidR="00AA45C1">
        <w:rPr>
          <w:rFonts w:hint="eastAsia"/>
        </w:rPr>
        <w:t>Sweden.</w:t>
      </w:r>
      <w:r w:rsidR="00C86383">
        <w:rPr>
          <w:rFonts w:hint="eastAsia"/>
        </w:rPr>
        <w:t xml:space="preserve"> </w:t>
      </w:r>
      <w:r w:rsidR="002112C1">
        <w:t>(Previously, they were hunting wild reindeer, which eventually became extinct</w:t>
      </w:r>
      <w:r>
        <w:t>, due to hunting</w:t>
      </w:r>
      <w:r w:rsidR="002112C1">
        <w:t xml:space="preserve">). </w:t>
      </w:r>
      <w:r>
        <w:t>While most Samis live in cities and have other occupations</w:t>
      </w:r>
      <w:r w:rsidR="002112C1">
        <w:t>, t</w:t>
      </w:r>
      <w:r w:rsidR="002112C1">
        <w:rPr>
          <w:rFonts w:hint="eastAsia"/>
        </w:rPr>
        <w:t xml:space="preserve">he preservation of </w:t>
      </w:r>
      <w:r>
        <w:t xml:space="preserve">the traditional </w:t>
      </w:r>
      <w:r w:rsidR="002112C1">
        <w:rPr>
          <w:rFonts w:hint="eastAsia"/>
        </w:rPr>
        <w:t xml:space="preserve">Sami culture </w:t>
      </w:r>
      <w:r>
        <w:t>is considered to depend</w:t>
      </w:r>
      <w:r w:rsidR="002112C1">
        <w:rPr>
          <w:rFonts w:hint="eastAsia"/>
        </w:rPr>
        <w:t xml:space="preserve"> on the preservation of reindeer herding. </w:t>
      </w:r>
      <w:r w:rsidR="00C86383">
        <w:rPr>
          <w:rFonts w:hint="eastAsia"/>
        </w:rPr>
        <w:t xml:space="preserve">Since </w:t>
      </w:r>
      <w:r>
        <w:t xml:space="preserve">many </w:t>
      </w:r>
      <w:r w:rsidR="00C86383">
        <w:rPr>
          <w:rFonts w:hint="eastAsia"/>
        </w:rPr>
        <w:t>Sami</w:t>
      </w:r>
      <w:r>
        <w:t>s</w:t>
      </w:r>
      <w:r w:rsidR="00C86383">
        <w:rPr>
          <w:rFonts w:hint="eastAsia"/>
        </w:rPr>
        <w:t xml:space="preserve"> have been used to </w:t>
      </w:r>
      <w:r>
        <w:t xml:space="preserve">an </w:t>
      </w:r>
      <w:r w:rsidR="00C86383">
        <w:rPr>
          <w:rFonts w:hint="eastAsia"/>
        </w:rPr>
        <w:t>environment without wolves</w:t>
      </w:r>
      <w:r>
        <w:t xml:space="preserve"> in the past century</w:t>
      </w:r>
      <w:r w:rsidR="00C86383">
        <w:rPr>
          <w:rFonts w:hint="eastAsia"/>
        </w:rPr>
        <w:t xml:space="preserve">, they </w:t>
      </w:r>
      <w:r>
        <w:t>are not willing to accept any</w:t>
      </w:r>
      <w:r w:rsidR="00C86383">
        <w:rPr>
          <w:rFonts w:hint="eastAsia"/>
        </w:rPr>
        <w:t xml:space="preserve"> damage on </w:t>
      </w:r>
      <w:r>
        <w:t>their herds</w:t>
      </w:r>
      <w:r w:rsidR="00C86383">
        <w:rPr>
          <w:rFonts w:hint="eastAsia"/>
        </w:rPr>
        <w:t xml:space="preserve"> by wolves. </w:t>
      </w:r>
      <w:r>
        <w:t>According to Swedish law, they have the right to protect their herds by hunting wolves, and in principle, no wolves</w:t>
      </w:r>
      <w:r w:rsidR="003C1035">
        <w:t xml:space="preserve"> are allowed to exist in </w:t>
      </w:r>
      <w:r w:rsidR="00B85953">
        <w:t xml:space="preserve">a large part of </w:t>
      </w:r>
      <w:r w:rsidR="003C1035">
        <w:t>North</w:t>
      </w:r>
      <w:r w:rsidR="00B85953">
        <w:t>ern Sweden</w:t>
      </w:r>
      <w:r w:rsidR="003C1035">
        <w:t xml:space="preserve"> where reindeer herding may occur.</w:t>
      </w:r>
      <w:r>
        <w:t xml:space="preserve"> </w:t>
      </w:r>
      <w:r w:rsidR="00037538">
        <w:rPr>
          <w:rFonts w:hint="eastAsia"/>
        </w:rPr>
        <w:t xml:space="preserve"> The Samis have claimed that if the wolf population expands to some large exten</w:t>
      </w:r>
      <w:r w:rsidR="00B85953">
        <w:t>t</w:t>
      </w:r>
      <w:r w:rsidR="00037538">
        <w:rPr>
          <w:rFonts w:hint="eastAsia"/>
        </w:rPr>
        <w:t xml:space="preserve">, it may </w:t>
      </w:r>
      <w:r w:rsidR="00037538">
        <w:t>threaten</w:t>
      </w:r>
      <w:r w:rsidR="00037538">
        <w:rPr>
          <w:rFonts w:hint="eastAsia"/>
        </w:rPr>
        <w:t xml:space="preserve"> the existence of the Sami culture.  </w:t>
      </w:r>
      <w:r>
        <w:t>Hence, the s</w:t>
      </w:r>
      <w:r w:rsidR="00AA45C1">
        <w:rPr>
          <w:rFonts w:hint="eastAsia"/>
        </w:rPr>
        <w:t xml:space="preserve">atisfaction </w:t>
      </w:r>
      <w:r>
        <w:t xml:space="preserve">level </w:t>
      </w:r>
      <w:r w:rsidR="00AA45C1">
        <w:rPr>
          <w:rFonts w:hint="eastAsia"/>
        </w:rPr>
        <w:t xml:space="preserve">for </w:t>
      </w:r>
      <w:r>
        <w:t xml:space="preserve">the </w:t>
      </w:r>
      <w:r w:rsidR="00AA45C1">
        <w:rPr>
          <w:rFonts w:hint="eastAsia"/>
        </w:rPr>
        <w:t xml:space="preserve">Sami culture </w:t>
      </w:r>
      <w:r>
        <w:t>would</w:t>
      </w:r>
      <w:r>
        <w:rPr>
          <w:rFonts w:hint="eastAsia"/>
        </w:rPr>
        <w:t xml:space="preserve"> </w:t>
      </w:r>
      <w:r w:rsidR="00C86383">
        <w:rPr>
          <w:rFonts w:hint="eastAsia"/>
        </w:rPr>
        <w:t>decreas</w:t>
      </w:r>
      <w:r>
        <w:t>e</w:t>
      </w:r>
      <w:r w:rsidR="00C86383">
        <w:rPr>
          <w:rFonts w:hint="eastAsia"/>
        </w:rPr>
        <w:t xml:space="preserve"> </w:t>
      </w:r>
      <w:r>
        <w:t>as the</w:t>
      </w:r>
      <w:r w:rsidR="00C86383">
        <w:rPr>
          <w:rFonts w:hint="eastAsia"/>
        </w:rPr>
        <w:t xml:space="preserve"> wolf population increas</w:t>
      </w:r>
      <w:r>
        <w:t>es</w:t>
      </w:r>
      <w:r w:rsidR="003C1035">
        <w:t xml:space="preserve"> (as the wolves may occasionally enter the reindeer herding areas)</w:t>
      </w:r>
      <w:r>
        <w:t xml:space="preserve">, reaching </w:t>
      </w:r>
      <w:r w:rsidR="00C86383">
        <w:rPr>
          <w:rFonts w:hint="eastAsia"/>
        </w:rPr>
        <w:t xml:space="preserve">zero </w:t>
      </w:r>
      <w:r>
        <w:t xml:space="preserve">satisfaction </w:t>
      </w:r>
      <w:r w:rsidR="00C86383">
        <w:rPr>
          <w:rFonts w:hint="eastAsia"/>
        </w:rPr>
        <w:t xml:space="preserve">at a much larger population than the </w:t>
      </w:r>
      <w:r w:rsidR="00C86383">
        <w:t>present</w:t>
      </w:r>
      <w:r w:rsidR="00C86383">
        <w:rPr>
          <w:rFonts w:hint="eastAsia"/>
        </w:rPr>
        <w:t>.</w:t>
      </w:r>
      <w:r w:rsidR="00AA45C1">
        <w:rPr>
          <w:rFonts w:hint="eastAsia"/>
        </w:rPr>
        <w:t xml:space="preserve"> </w:t>
      </w:r>
      <w:r w:rsidR="00AA45C1" w:rsidRPr="00AA45C1">
        <w:t xml:space="preserve">The </w:t>
      </w:r>
      <w:r w:rsidR="003C1035">
        <w:t xml:space="preserve">satisfaction </w:t>
      </w:r>
      <w:r w:rsidR="00AA45C1" w:rsidRPr="00AA45C1">
        <w:t xml:space="preserve">function </w:t>
      </w:r>
      <w:r w:rsidR="003C1035">
        <w:t>is here</w:t>
      </w:r>
      <w:r w:rsidR="00AA45C1" w:rsidRPr="00AA45C1">
        <w:t xml:space="preserve"> chosen as</w:t>
      </w:r>
    </w:p>
    <w:p w14:paraId="040C00BE" w14:textId="508AA356" w:rsidR="00EA1C92" w:rsidRPr="00DB0F4D" w:rsidRDefault="00F356DA" w:rsidP="00EA1C92">
      <m:oMathPara>
        <m:oMath>
          <m:sSub>
            <m:sSubPr>
              <m:ctrlPr>
                <w:rPr>
                  <w:rFonts w:ascii="Cambria Math" w:hAnsi="Cambria Math"/>
                  <w:i/>
                </w:rPr>
              </m:ctrlPr>
            </m:sSubPr>
            <m:e>
              <m:r>
                <w:rPr>
                  <w:rFonts w:ascii="Cambria Math" w:hAnsi="Cambria Math"/>
                </w:rPr>
                <m:t>S</m:t>
              </m:r>
            </m:e>
            <m:sub>
              <m:r>
                <w:rPr>
                  <w:rFonts w:ascii="Cambria Math" w:hAnsi="Cambria Math"/>
                </w:rPr>
                <m:t>Sam_cul</m:t>
              </m:r>
            </m:sub>
          </m:sSub>
          <m:d>
            <m:dPr>
              <m:ctrlPr>
                <w:rPr>
                  <w:rFonts w:ascii="Cambria Math" w:hAnsi="Cambria Math"/>
                </w:rPr>
              </m:ctrlPr>
            </m:dPr>
            <m:e>
              <m:r>
                <w:rPr>
                  <w:rFonts w:ascii="Cambria Math" w:hAnsi="Cambria Math"/>
                </w:rPr>
                <m:t>n</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9</m:t>
                  </m:r>
                </m:sub>
              </m:sSub>
              <m:r>
                <w:rPr>
                  <w:rFonts w:ascii="Cambria Math" w:hAnsi="Cambria Math"/>
                </w:rPr>
                <m:t>n</m:t>
              </m:r>
            </m:sup>
          </m:sSup>
        </m:oMath>
      </m:oMathPara>
    </w:p>
    <w:p w14:paraId="5B851B44" w14:textId="45FA8E02" w:rsidR="00017234" w:rsidRDefault="00517B52" w:rsidP="00017234">
      <w:r>
        <w:rPr>
          <w:rFonts w:hint="eastAsia"/>
        </w:rPr>
        <w:t>w</w:t>
      </w:r>
      <w:r w:rsidR="00017234">
        <w:t>here</w:t>
      </w:r>
      <w:r w:rsidR="00017234" w:rsidRPr="00560FDB">
        <w:t xml:space="preserve"> </w:t>
      </w:r>
      <m:oMath>
        <m:r>
          <w:rPr>
            <w:rFonts w:ascii="Cambria Math" w:hAnsi="Cambria Math"/>
          </w:rPr>
          <m:t>n</m:t>
        </m:r>
      </m:oMath>
      <w:r w:rsidR="00017234">
        <w:rPr>
          <w:rFonts w:ascii="Cambria Math" w:hAnsi="Cambria Math" w:hint="eastAsia"/>
          <w:i/>
        </w:rPr>
        <w:t xml:space="preserve"> </w:t>
      </w:r>
      <w:r w:rsidR="001C643F">
        <w:rPr>
          <w:rFonts w:hint="eastAsia"/>
        </w:rPr>
        <w:t xml:space="preserve">denotes </w:t>
      </w:r>
      <w:r w:rsidR="00017234">
        <w:rPr>
          <w:rFonts w:hint="eastAsia"/>
        </w:rPr>
        <w:t>the number of wolves,</w:t>
      </w:r>
      <w:r w:rsidR="00017234">
        <w:t xml:space="preserve"> </w:t>
      </w:r>
      <m:oMath>
        <m:sSub>
          <m:sSubPr>
            <m:ctrlPr>
              <w:rPr>
                <w:rFonts w:ascii="Cambria Math" w:hAnsi="Cambria Math"/>
                <w:i/>
              </w:rPr>
            </m:ctrlPr>
          </m:sSubPr>
          <m:e>
            <m:r>
              <w:rPr>
                <w:rFonts w:ascii="Cambria Math" w:hAnsi="Cambria Math"/>
              </w:rPr>
              <m:t>c</m:t>
            </m:r>
          </m:e>
          <m:sub>
            <m:r>
              <w:rPr>
                <w:rFonts w:ascii="Cambria Math" w:hAnsi="Cambria Math"/>
              </w:rPr>
              <m:t>9</m:t>
            </m:r>
          </m:sub>
        </m:sSub>
      </m:oMath>
      <w:r w:rsidR="00017234">
        <w:t xml:space="preserve"> </w:t>
      </w:r>
      <w:r w:rsidR="00017234">
        <w:rPr>
          <w:rFonts w:hint="eastAsia"/>
        </w:rPr>
        <w:t xml:space="preserve">was the coefficient </w:t>
      </w:r>
      <w:r w:rsidR="00017234">
        <w:t>describ</w:t>
      </w:r>
      <w:r w:rsidR="00017234">
        <w:rPr>
          <w:rFonts w:hint="eastAsia"/>
        </w:rPr>
        <w:t>ing</w:t>
      </w:r>
      <w:r w:rsidR="00017234">
        <w:t xml:space="preserve"> how quickly the satisfaction function </w:t>
      </w:r>
      <w:r w:rsidR="001B061A">
        <w:rPr>
          <w:rFonts w:hint="eastAsia"/>
        </w:rPr>
        <w:t>decrease</w:t>
      </w:r>
      <w:r w:rsidR="00017234">
        <w:t>s from zero (</w:t>
      </w:r>
      <m:oMath>
        <m:sSup>
          <m:sSupPr>
            <m:ctrlPr>
              <w:rPr>
                <w:rFonts w:ascii="Cambria Math" w:hAnsi="Cambria Math"/>
                <w:i/>
              </w:rPr>
            </m:ctrlPr>
          </m:sSupPr>
          <m:e>
            <m:r>
              <w:rPr>
                <w:rFonts w:ascii="Cambria Math" w:hAnsi="Cambria Math"/>
              </w:rPr>
              <m:t>S</m:t>
            </m:r>
          </m:e>
          <m:sup>
            <m:r>
              <w:rPr>
                <w:rFonts w:ascii="Cambria Math" w:hAnsi="Cambria Math"/>
              </w:rPr>
              <m:t>'</m:t>
            </m:r>
          </m:sup>
        </m:sSup>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9</m:t>
            </m:r>
          </m:sub>
        </m:sSub>
        <m:r>
          <w:rPr>
            <w:rFonts w:ascii="Cambria Math" w:hAnsi="Cambria Math"/>
          </w:rPr>
          <m:t>=0.003</m:t>
        </m:r>
      </m:oMath>
      <w:r w:rsidR="00017234">
        <w:t xml:space="preserve">). </w:t>
      </w:r>
    </w:p>
    <w:p w14:paraId="699CE6BA" w14:textId="73F07FB3" w:rsidR="00864433" w:rsidRDefault="00486B41" w:rsidP="00864433">
      <w:r>
        <w:rPr>
          <w:noProof/>
          <w:lang w:eastAsia="en-US"/>
        </w:rPr>
        <w:drawing>
          <wp:inline distT="0" distB="0" distL="0" distR="0" wp14:anchorId="451D0AD5" wp14:editId="4A91B7D5">
            <wp:extent cx="4581525" cy="2743200"/>
            <wp:effectExtent l="0" t="0" r="9525" b="0"/>
            <wp:docPr id="52" name="图表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CF2A122" w14:textId="02162E1F" w:rsidR="00864433" w:rsidRDefault="00864433" w:rsidP="00514A19">
      <w:pPr>
        <w:jc w:val="center"/>
      </w:pPr>
      <w:r>
        <w:t xml:space="preserve">Figure </w:t>
      </w:r>
      <w:r>
        <w:rPr>
          <w:rFonts w:hint="eastAsia"/>
        </w:rPr>
        <w:t>1</w:t>
      </w:r>
      <w:r w:rsidR="00486B41">
        <w:t>1</w:t>
      </w:r>
      <w:r w:rsidRPr="006334A3">
        <w:t xml:space="preserve">. Satisfaction levels regarding </w:t>
      </w:r>
      <w:r>
        <w:rPr>
          <w:rFonts w:hint="eastAsia"/>
        </w:rPr>
        <w:t>Sami culture</w:t>
      </w:r>
      <w:r w:rsidRPr="006334A3">
        <w:t xml:space="preserve"> against wolf population.</w:t>
      </w:r>
    </w:p>
    <w:p w14:paraId="029759D6" w14:textId="58FCC51C" w:rsidR="002020C8" w:rsidRDefault="00C06938" w:rsidP="000E2EF2">
      <w:r>
        <w:rPr>
          <w:rFonts w:hint="eastAsia"/>
        </w:rPr>
        <w:t xml:space="preserve">Table </w:t>
      </w:r>
      <w:r w:rsidR="000830B0">
        <w:rPr>
          <w:rFonts w:hint="eastAsia"/>
        </w:rPr>
        <w:t>1</w:t>
      </w:r>
      <w:r>
        <w:rPr>
          <w:rFonts w:hint="eastAsia"/>
        </w:rPr>
        <w:t xml:space="preserve"> </w:t>
      </w:r>
      <w:r>
        <w:t>summarize</w:t>
      </w:r>
      <w:r w:rsidR="00C43D93">
        <w:t>s</w:t>
      </w:r>
      <w:r>
        <w:rPr>
          <w:rFonts w:hint="eastAsia"/>
        </w:rPr>
        <w:t xml:space="preserve"> t</w:t>
      </w:r>
      <w:r w:rsidR="009E395A">
        <w:rPr>
          <w:rFonts w:hint="eastAsia"/>
        </w:rPr>
        <w:t>he</w:t>
      </w:r>
      <w:r w:rsidR="00194973">
        <w:rPr>
          <w:rFonts w:hint="eastAsia"/>
        </w:rPr>
        <w:t xml:space="preserve"> satisfaction</w:t>
      </w:r>
      <w:r w:rsidR="00194973">
        <w:t xml:space="preserve"> functions </w:t>
      </w:r>
      <w:r w:rsidR="00686B57">
        <w:rPr>
          <w:rFonts w:hint="eastAsia"/>
        </w:rPr>
        <w:t>regarding</w:t>
      </w:r>
      <w:r w:rsidR="00686B57">
        <w:t xml:space="preserve"> </w:t>
      </w:r>
      <w:r w:rsidR="00C43D93">
        <w:t xml:space="preserve">the </w:t>
      </w:r>
      <w:r>
        <w:rPr>
          <w:rFonts w:hint="eastAsia"/>
        </w:rPr>
        <w:t>different interests</w:t>
      </w:r>
      <w:r w:rsidR="00C43D93">
        <w:t xml:space="preserve"> discussed above</w:t>
      </w:r>
      <w:r>
        <w:rPr>
          <w:rFonts w:hint="eastAsia"/>
        </w:rPr>
        <w:t>.</w:t>
      </w:r>
    </w:p>
    <w:p w14:paraId="035E13EE" w14:textId="089EA68E" w:rsidR="008A01EE" w:rsidRDefault="008A01EE" w:rsidP="00514A19">
      <w:pPr>
        <w:jc w:val="center"/>
      </w:pPr>
      <w:r>
        <w:rPr>
          <w:rFonts w:hint="eastAsia"/>
        </w:rPr>
        <w:t xml:space="preserve">Table </w:t>
      </w:r>
      <w:r w:rsidR="000830B0">
        <w:rPr>
          <w:rFonts w:hint="eastAsia"/>
        </w:rPr>
        <w:t>1</w:t>
      </w:r>
      <w:r>
        <w:rPr>
          <w:rFonts w:hint="eastAsia"/>
        </w:rPr>
        <w:t xml:space="preserve">. </w:t>
      </w:r>
      <w:r w:rsidR="00B85953">
        <w:t>Summary of s</w:t>
      </w:r>
      <w:r>
        <w:rPr>
          <w:rFonts w:hint="eastAsia"/>
        </w:rPr>
        <w:t xml:space="preserve">atisfaction functions </w:t>
      </w:r>
      <w:r w:rsidR="00B85953">
        <w:t xml:space="preserve">for </w:t>
      </w:r>
      <w:r>
        <w:rPr>
          <w:rFonts w:hint="eastAsia"/>
        </w:rPr>
        <w:t>different stakeholders</w:t>
      </w:r>
    </w:p>
    <w:tbl>
      <w:tblPr>
        <w:tblStyle w:val="TableGrid"/>
        <w:tblW w:w="0" w:type="auto"/>
        <w:jc w:val="center"/>
        <w:tblBorders>
          <w:insideH w:val="none" w:sz="0" w:space="0" w:color="auto"/>
          <w:insideV w:val="none" w:sz="0" w:space="0" w:color="auto"/>
        </w:tblBorders>
        <w:tblLayout w:type="fixed"/>
        <w:tblLook w:val="04A0" w:firstRow="1" w:lastRow="0" w:firstColumn="1" w:lastColumn="0" w:noHBand="0" w:noVBand="1"/>
      </w:tblPr>
      <w:tblGrid>
        <w:gridCol w:w="2368"/>
        <w:gridCol w:w="2458"/>
        <w:gridCol w:w="2310"/>
        <w:gridCol w:w="2347"/>
      </w:tblGrid>
      <w:tr w:rsidR="008B2F28" w14:paraId="24A843D6" w14:textId="581B7B2B" w:rsidTr="00D905C7">
        <w:trPr>
          <w:trHeight w:val="252"/>
          <w:jc w:val="center"/>
        </w:trPr>
        <w:tc>
          <w:tcPr>
            <w:tcW w:w="2368" w:type="dxa"/>
            <w:vAlign w:val="center"/>
          </w:tcPr>
          <w:p w14:paraId="791FE3F7" w14:textId="77777777" w:rsidR="008B2F28" w:rsidRPr="00326A23" w:rsidRDefault="008B2F28" w:rsidP="008B2F28">
            <w:pPr>
              <w:kinsoku w:val="0"/>
              <w:overflowPunct w:val="0"/>
              <w:autoSpaceDE w:val="0"/>
              <w:autoSpaceDN w:val="0"/>
              <w:adjustRightInd w:val="0"/>
              <w:snapToGrid w:val="0"/>
              <w:rPr>
                <w:kern w:val="2"/>
                <w:sz w:val="16"/>
                <w:szCs w:val="16"/>
                <w:lang w:val="en-US"/>
              </w:rPr>
            </w:pPr>
          </w:p>
          <w:p w14:paraId="07B63A26" w14:textId="5161B647" w:rsidR="008B2F28" w:rsidRPr="00D11B12" w:rsidRDefault="008B2F28" w:rsidP="008B2F28">
            <w:pPr>
              <w:kinsoku w:val="0"/>
              <w:overflowPunct w:val="0"/>
              <w:autoSpaceDE w:val="0"/>
              <w:autoSpaceDN w:val="0"/>
              <w:adjustRightInd w:val="0"/>
              <w:snapToGrid w:val="0"/>
              <w:rPr>
                <w:kern w:val="2"/>
                <w:sz w:val="16"/>
                <w:szCs w:val="16"/>
              </w:rPr>
            </w:pPr>
            <w:r w:rsidRPr="00D11B12">
              <w:rPr>
                <w:noProof/>
                <w:kern w:val="2"/>
                <w:sz w:val="16"/>
                <w:szCs w:val="16"/>
                <w:lang w:eastAsia="en-US"/>
              </w:rPr>
              <w:drawing>
                <wp:inline distT="0" distB="0" distL="0" distR="0" wp14:anchorId="45A1B9AD" wp14:editId="3D305124">
                  <wp:extent cx="708660" cy="335280"/>
                  <wp:effectExtent l="0" t="0" r="15240" b="26670"/>
                  <wp:docPr id="3"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4E16E49" w14:textId="77777777" w:rsidR="008B2F28" w:rsidRPr="00D11B12" w:rsidRDefault="008B2F28" w:rsidP="008B2F28">
            <w:pPr>
              <w:kinsoku w:val="0"/>
              <w:overflowPunct w:val="0"/>
              <w:autoSpaceDE w:val="0"/>
              <w:autoSpaceDN w:val="0"/>
              <w:adjustRightInd w:val="0"/>
              <w:snapToGrid w:val="0"/>
              <w:rPr>
                <w:kern w:val="2"/>
                <w:sz w:val="16"/>
                <w:szCs w:val="16"/>
              </w:rPr>
            </w:pPr>
            <w:r w:rsidRPr="00D11B12">
              <w:rPr>
                <w:rFonts w:hint="eastAsia"/>
                <w:kern w:val="2"/>
                <w:sz w:val="16"/>
                <w:szCs w:val="16"/>
              </w:rPr>
              <w:t>Biodiversity</w:t>
            </w:r>
          </w:p>
          <w:p w14:paraId="0750E65A" w14:textId="77777777" w:rsidR="008B2F28" w:rsidRPr="001F472E" w:rsidRDefault="00F356DA" w:rsidP="008B2F28">
            <m:oMathPara>
              <m:oMathParaPr>
                <m:jc m:val="left"/>
              </m:oMathParaPr>
              <m:oMath>
                <m:sSub>
                  <m:sSubPr>
                    <m:ctrlPr>
                      <w:rPr>
                        <w:rFonts w:ascii="Cambria Math" w:hAnsi="Cambria Math"/>
                        <w:sz w:val="14"/>
                      </w:rPr>
                    </m:ctrlPr>
                  </m:sSubPr>
                  <m:e>
                    <m:r>
                      <m:rPr>
                        <m:sty m:val="p"/>
                      </m:rPr>
                      <w:rPr>
                        <w:rFonts w:ascii="Cambria Math" w:hAnsi="Cambria Math"/>
                        <w:sz w:val="14"/>
                      </w:rPr>
                      <m:t>S</m:t>
                    </m:r>
                  </m:e>
                  <m:sub>
                    <m:r>
                      <w:rPr>
                        <w:rFonts w:ascii="Cambria Math" w:hAnsi="Cambria Math"/>
                        <w:sz w:val="14"/>
                      </w:rPr>
                      <m:t>Bd</m:t>
                    </m:r>
                  </m:sub>
                </m:sSub>
                <m:r>
                  <m:rPr>
                    <m:sty m:val="p"/>
                  </m:rPr>
                  <w:rPr>
                    <w:rFonts w:ascii="Cambria Math" w:hAnsi="Cambria Math"/>
                    <w:sz w:val="14"/>
                  </w:rPr>
                  <m:t>=</m:t>
                </m:r>
                <m:sSub>
                  <m:sSubPr>
                    <m:ctrlPr>
                      <w:rPr>
                        <w:rFonts w:ascii="Cambria Math" w:hAnsi="Cambria Math"/>
                        <w:i/>
                        <w:sz w:val="14"/>
                      </w:rPr>
                    </m:ctrlPr>
                  </m:sSubPr>
                  <m:e>
                    <m:r>
                      <w:rPr>
                        <w:rFonts w:ascii="Cambria Math" w:hAnsi="Cambria Math"/>
                        <w:sz w:val="14"/>
                      </w:rPr>
                      <m:t>f</m:t>
                    </m:r>
                  </m:e>
                  <m:sub>
                    <m:r>
                      <w:rPr>
                        <w:rFonts w:ascii="Cambria Math" w:hAnsi="Cambria Math"/>
                        <w:sz w:val="14"/>
                      </w:rPr>
                      <m:t>Bd</m:t>
                    </m:r>
                  </m:sub>
                </m:sSub>
                <m:d>
                  <m:dPr>
                    <m:ctrlPr>
                      <w:rPr>
                        <w:rFonts w:ascii="Cambria Math" w:hAnsi="Cambria Math"/>
                        <w:sz w:val="14"/>
                      </w:rPr>
                    </m:ctrlPr>
                  </m:dPr>
                  <m:e>
                    <m:r>
                      <w:rPr>
                        <w:rFonts w:ascii="Cambria Math" w:hAnsi="Cambria Math"/>
                        <w:sz w:val="14"/>
                      </w:rPr>
                      <m:t>n</m:t>
                    </m:r>
                  </m:e>
                </m:d>
                <m:r>
                  <m:rPr>
                    <m:sty m:val="p"/>
                  </m:rPr>
                  <w:rPr>
                    <w:rFonts w:ascii="Cambria Math" w:hAnsi="Cambria Math"/>
                    <w:sz w:val="14"/>
                  </w:rPr>
                  <m:t>=</m:t>
                </m:r>
                <m:r>
                  <w:rPr>
                    <w:rFonts w:ascii="Cambria Math" w:hAnsi="Cambria Math"/>
                    <w:sz w:val="14"/>
                  </w:rPr>
                  <m:t>k</m:t>
                </m:r>
                <m:d>
                  <m:dPr>
                    <m:ctrlPr>
                      <w:rPr>
                        <w:rFonts w:ascii="Cambria Math" w:hAnsi="Cambria Math"/>
                        <w:i/>
                        <w:sz w:val="14"/>
                      </w:rPr>
                    </m:ctrlPr>
                  </m:dPr>
                  <m:e>
                    <m:r>
                      <w:rPr>
                        <w:rFonts w:ascii="Cambria Math" w:hAnsi="Cambria Math"/>
                        <w:sz w:val="14"/>
                      </w:rPr>
                      <m:t>1-</m:t>
                    </m:r>
                    <m:f>
                      <m:fPr>
                        <m:ctrlPr>
                          <w:rPr>
                            <w:rFonts w:ascii="Cambria Math" w:hAnsi="Cambria Math"/>
                            <w:sz w:val="14"/>
                          </w:rPr>
                        </m:ctrlPr>
                      </m:fPr>
                      <m:num>
                        <m:sSup>
                          <m:sSupPr>
                            <m:ctrlPr>
                              <w:rPr>
                                <w:rFonts w:ascii="Cambria Math" w:hAnsi="Cambria Math"/>
                                <w:i/>
                                <w:sz w:val="14"/>
                              </w:rPr>
                            </m:ctrlPr>
                          </m:sSupPr>
                          <m:e>
                            <m:d>
                              <m:dPr>
                                <m:ctrlPr>
                                  <w:rPr>
                                    <w:rFonts w:ascii="Cambria Math" w:hAnsi="Cambria Math"/>
                                    <w:i/>
                                    <w:sz w:val="14"/>
                                  </w:rPr>
                                </m:ctrlPr>
                              </m:dPr>
                              <m:e>
                                <m:r>
                                  <w:rPr>
                                    <w:rFonts w:ascii="Cambria Math" w:hAnsi="Cambria Math"/>
                                    <w:sz w:val="14"/>
                                  </w:rPr>
                                  <m:t>n-</m:t>
                                </m:r>
                                <m:sSub>
                                  <m:sSubPr>
                                    <m:ctrlPr>
                                      <w:rPr>
                                        <w:rFonts w:ascii="Cambria Math" w:hAnsi="Cambria Math"/>
                                        <w:i/>
                                        <w:sz w:val="14"/>
                                      </w:rPr>
                                    </m:ctrlPr>
                                  </m:sSubPr>
                                  <m:e>
                                    <m:r>
                                      <w:rPr>
                                        <w:rFonts w:ascii="Cambria Math" w:hAnsi="Cambria Math"/>
                                        <w:sz w:val="14"/>
                                      </w:rPr>
                                      <m:t>n</m:t>
                                    </m:r>
                                  </m:e>
                                  <m:sub>
                                    <m:r>
                                      <w:rPr>
                                        <w:rFonts w:ascii="Cambria Math" w:hAnsi="Cambria Math"/>
                                        <w:sz w:val="14"/>
                                      </w:rPr>
                                      <m:t>0</m:t>
                                    </m:r>
                                  </m:sub>
                                </m:sSub>
                              </m:e>
                            </m:d>
                          </m:e>
                          <m:sup>
                            <m:r>
                              <w:rPr>
                                <w:rFonts w:ascii="Cambria Math" w:hAnsi="Cambria Math"/>
                                <w:sz w:val="14"/>
                              </w:rPr>
                              <m:t>2</m:t>
                            </m:r>
                          </m:sup>
                        </m:sSup>
                        <m:ctrlPr>
                          <w:rPr>
                            <w:rFonts w:ascii="Cambria Math" w:hAnsi="Cambria Math"/>
                            <w:i/>
                            <w:sz w:val="14"/>
                          </w:rPr>
                        </m:ctrlPr>
                      </m:num>
                      <m:den>
                        <m:sSup>
                          <m:sSupPr>
                            <m:ctrlPr>
                              <w:rPr>
                                <w:rFonts w:ascii="Cambria Math" w:hAnsi="Cambria Math"/>
                                <w:i/>
                                <w:sz w:val="14"/>
                              </w:rPr>
                            </m:ctrlPr>
                          </m:sSupPr>
                          <m:e>
                            <m:sSub>
                              <m:sSubPr>
                                <m:ctrlPr>
                                  <w:rPr>
                                    <w:rFonts w:ascii="Cambria Math" w:hAnsi="Cambria Math"/>
                                    <w:i/>
                                    <w:sz w:val="14"/>
                                  </w:rPr>
                                </m:ctrlPr>
                              </m:sSubPr>
                              <m:e>
                                <m:r>
                                  <w:rPr>
                                    <w:rFonts w:ascii="Cambria Math" w:hAnsi="Cambria Math"/>
                                    <w:sz w:val="14"/>
                                  </w:rPr>
                                  <m:t>n</m:t>
                                </m:r>
                              </m:e>
                              <m:sub>
                                <m:r>
                                  <w:rPr>
                                    <w:rFonts w:ascii="Cambria Math" w:hAnsi="Cambria Math"/>
                                    <w:sz w:val="14"/>
                                  </w:rPr>
                                  <m:t>0</m:t>
                                </m:r>
                              </m:sub>
                            </m:sSub>
                            <m:ctrlPr>
                              <w:rPr>
                                <w:rFonts w:ascii="Cambria Math" w:hAnsi="Cambria Math"/>
                                <w:sz w:val="14"/>
                              </w:rPr>
                            </m:ctrlPr>
                          </m:e>
                          <m:sup>
                            <m:r>
                              <w:rPr>
                                <w:rFonts w:ascii="Cambria Math" w:hAnsi="Cambria Math"/>
                                <w:sz w:val="14"/>
                              </w:rPr>
                              <m:t>2</m:t>
                            </m:r>
                          </m:sup>
                        </m:sSup>
                      </m:den>
                    </m:f>
                  </m:e>
                </m:d>
              </m:oMath>
            </m:oMathPara>
          </w:p>
          <w:p w14:paraId="04DA64AD" w14:textId="77777777" w:rsidR="008B2F28" w:rsidRDefault="008B2F28" w:rsidP="000E2EF2"/>
        </w:tc>
        <w:tc>
          <w:tcPr>
            <w:tcW w:w="2458" w:type="dxa"/>
            <w:vAlign w:val="center"/>
          </w:tcPr>
          <w:p w14:paraId="2600B485" w14:textId="77777777" w:rsidR="00A26ABA" w:rsidRPr="00D11B12" w:rsidRDefault="00A26ABA" w:rsidP="00A26ABA">
            <w:pPr>
              <w:kinsoku w:val="0"/>
              <w:overflowPunct w:val="0"/>
              <w:autoSpaceDE w:val="0"/>
              <w:autoSpaceDN w:val="0"/>
              <w:adjustRightInd w:val="0"/>
              <w:snapToGrid w:val="0"/>
              <w:rPr>
                <w:kern w:val="2"/>
                <w:sz w:val="16"/>
                <w:szCs w:val="16"/>
              </w:rPr>
            </w:pPr>
            <w:r w:rsidRPr="00D11B12">
              <w:rPr>
                <w:noProof/>
                <w:kern w:val="2"/>
                <w:sz w:val="16"/>
                <w:szCs w:val="16"/>
                <w:lang w:eastAsia="en-US"/>
              </w:rPr>
              <w:drawing>
                <wp:inline distT="0" distB="0" distL="0" distR="0" wp14:anchorId="32BD7702" wp14:editId="298B695C">
                  <wp:extent cx="701040" cy="281940"/>
                  <wp:effectExtent l="0" t="0" r="22860" b="22860"/>
                  <wp:docPr id="43"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41A20B2" w14:textId="77777777" w:rsidR="00A26ABA" w:rsidRPr="00D11B12" w:rsidRDefault="00A26ABA" w:rsidP="00A26ABA">
            <w:pPr>
              <w:kinsoku w:val="0"/>
              <w:overflowPunct w:val="0"/>
              <w:autoSpaceDE w:val="0"/>
              <w:autoSpaceDN w:val="0"/>
              <w:adjustRightInd w:val="0"/>
              <w:snapToGrid w:val="0"/>
              <w:rPr>
                <w:kern w:val="2"/>
                <w:sz w:val="16"/>
                <w:szCs w:val="16"/>
              </w:rPr>
            </w:pPr>
            <w:r w:rsidRPr="00D11B12">
              <w:rPr>
                <w:rFonts w:hint="eastAsia"/>
                <w:kern w:val="2"/>
                <w:sz w:val="16"/>
                <w:szCs w:val="16"/>
              </w:rPr>
              <w:t>Loss of livestock</w:t>
            </w:r>
          </w:p>
          <w:p w14:paraId="7964FFFD" w14:textId="77777777" w:rsidR="00A26ABA" w:rsidRPr="001F472E" w:rsidRDefault="00F356DA" w:rsidP="00A26ABA">
            <m:oMathPara>
              <m:oMathParaPr>
                <m:jc m:val="left"/>
              </m:oMathParaPr>
              <m:oMath>
                <m:sSub>
                  <m:sSubPr>
                    <m:ctrlPr>
                      <w:rPr>
                        <w:rFonts w:ascii="Cambria Math" w:hAnsi="Cambria Math"/>
                        <w:i/>
                        <w:sz w:val="16"/>
                      </w:rPr>
                    </m:ctrlPr>
                  </m:sSubPr>
                  <m:e>
                    <m:r>
                      <w:rPr>
                        <w:rFonts w:ascii="Cambria Math" w:hAnsi="Cambria Math"/>
                        <w:sz w:val="16"/>
                      </w:rPr>
                      <m:t>S</m:t>
                    </m:r>
                  </m:e>
                  <m:sub>
                    <m:r>
                      <w:rPr>
                        <w:rFonts w:ascii="Cambria Math" w:hAnsi="Cambria Math"/>
                        <w:sz w:val="16"/>
                      </w:rPr>
                      <m:t>Loss_liv</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Loss_liv</m:t>
                    </m:r>
                  </m:sub>
                </m:sSub>
                <m:d>
                  <m:dPr>
                    <m:ctrlPr>
                      <w:rPr>
                        <w:rFonts w:ascii="Cambria Math" w:hAnsi="Cambria Math"/>
                        <w:sz w:val="16"/>
                      </w:rPr>
                    </m:ctrlPr>
                  </m:dPr>
                  <m:e>
                    <m:r>
                      <w:rPr>
                        <w:rFonts w:ascii="Cambria Math" w:hAnsi="Cambria Math"/>
                        <w:sz w:val="16"/>
                      </w:rPr>
                      <m:t>n</m:t>
                    </m:r>
                  </m:e>
                </m:d>
                <m:r>
                  <w:rPr>
                    <w:rFonts w:ascii="Cambria Math" w:hAnsi="Cambria Math"/>
                    <w:sz w:val="16"/>
                  </w:rPr>
                  <m:t>=</m:t>
                </m:r>
                <m:sSup>
                  <m:sSupPr>
                    <m:ctrlPr>
                      <w:rPr>
                        <w:rFonts w:ascii="Cambria Math" w:hAnsi="Cambria Math"/>
                        <w:i/>
                        <w:sz w:val="16"/>
                      </w:rPr>
                    </m:ctrlPr>
                  </m:sSupPr>
                  <m:e>
                    <m:r>
                      <w:rPr>
                        <w:rFonts w:ascii="Cambria Math" w:hAnsi="Cambria Math"/>
                        <w:sz w:val="16"/>
                      </w:rPr>
                      <m:t>e</m:t>
                    </m:r>
                  </m:e>
                  <m:sup>
                    <m:r>
                      <w:rPr>
                        <w:rFonts w:ascii="Cambria Math" w:hAnsi="Cambria Math"/>
                        <w:sz w:val="16"/>
                      </w:rPr>
                      <m:t>-c</m:t>
                    </m:r>
                    <m:sSup>
                      <m:sSupPr>
                        <m:ctrlPr>
                          <w:rPr>
                            <w:rFonts w:ascii="Cambria Math" w:hAnsi="Cambria Math"/>
                            <w:i/>
                            <w:sz w:val="16"/>
                          </w:rPr>
                        </m:ctrlPr>
                      </m:sSupPr>
                      <m:e>
                        <m:r>
                          <w:rPr>
                            <w:rFonts w:ascii="Cambria Math" w:hAnsi="Cambria Math"/>
                            <w:sz w:val="16"/>
                          </w:rPr>
                          <m:t>n</m:t>
                        </m:r>
                      </m:e>
                      <m:sup>
                        <m:r>
                          <w:rPr>
                            <w:rFonts w:ascii="Cambria Math" w:hAnsi="Cambria Math"/>
                            <w:sz w:val="16"/>
                          </w:rPr>
                          <m:t>2</m:t>
                        </m:r>
                      </m:sup>
                    </m:sSup>
                  </m:sup>
                </m:sSup>
              </m:oMath>
            </m:oMathPara>
          </w:p>
          <w:p w14:paraId="4954EB8E" w14:textId="77777777" w:rsidR="008B2F28" w:rsidRDefault="008B2F28"/>
        </w:tc>
        <w:tc>
          <w:tcPr>
            <w:tcW w:w="2310" w:type="dxa"/>
            <w:vAlign w:val="center"/>
          </w:tcPr>
          <w:p w14:paraId="24E328AF" w14:textId="77777777" w:rsidR="00A26ABA" w:rsidRPr="00D11B12" w:rsidRDefault="00A26ABA" w:rsidP="00A26ABA">
            <w:pPr>
              <w:kinsoku w:val="0"/>
              <w:overflowPunct w:val="0"/>
              <w:autoSpaceDE w:val="0"/>
              <w:autoSpaceDN w:val="0"/>
              <w:adjustRightInd w:val="0"/>
              <w:snapToGrid w:val="0"/>
              <w:rPr>
                <w:kern w:val="2"/>
                <w:sz w:val="16"/>
                <w:szCs w:val="16"/>
              </w:rPr>
            </w:pPr>
            <w:r w:rsidRPr="00D11B12">
              <w:rPr>
                <w:noProof/>
                <w:kern w:val="2"/>
                <w:sz w:val="16"/>
                <w:szCs w:val="16"/>
                <w:lang w:eastAsia="en-US"/>
              </w:rPr>
              <w:drawing>
                <wp:inline distT="0" distB="0" distL="0" distR="0" wp14:anchorId="5E1D03A9" wp14:editId="1A224882">
                  <wp:extent cx="693420" cy="274320"/>
                  <wp:effectExtent l="0" t="0" r="11430" b="11430"/>
                  <wp:docPr id="44"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99C96EB" w14:textId="77777777" w:rsidR="00A26ABA" w:rsidRPr="00D11B12" w:rsidRDefault="00A26ABA" w:rsidP="00A26ABA">
            <w:pPr>
              <w:kinsoku w:val="0"/>
              <w:overflowPunct w:val="0"/>
              <w:autoSpaceDE w:val="0"/>
              <w:autoSpaceDN w:val="0"/>
              <w:adjustRightInd w:val="0"/>
              <w:snapToGrid w:val="0"/>
              <w:rPr>
                <w:kern w:val="2"/>
                <w:sz w:val="16"/>
                <w:szCs w:val="16"/>
              </w:rPr>
            </w:pPr>
            <w:r w:rsidRPr="00D11B12">
              <w:rPr>
                <w:rFonts w:hint="eastAsia"/>
                <w:kern w:val="2"/>
                <w:sz w:val="16"/>
                <w:szCs w:val="16"/>
              </w:rPr>
              <w:t>Loss of reindeer</w:t>
            </w:r>
          </w:p>
          <w:p w14:paraId="47568AF0" w14:textId="77777777" w:rsidR="00A26ABA" w:rsidRPr="001F472E" w:rsidRDefault="00F356DA" w:rsidP="00A26ABA">
            <w:pPr>
              <w:rPr>
                <w:sz w:val="16"/>
              </w:rPr>
            </w:pPr>
            <m:oMathPara>
              <m:oMathParaPr>
                <m:jc m:val="left"/>
              </m:oMathParaPr>
              <m:oMath>
                <m:sSub>
                  <m:sSubPr>
                    <m:ctrlPr>
                      <w:rPr>
                        <w:rFonts w:ascii="Cambria Math" w:hAnsi="Cambria Math"/>
                        <w:i/>
                        <w:sz w:val="16"/>
                      </w:rPr>
                    </m:ctrlPr>
                  </m:sSubPr>
                  <m:e>
                    <m:r>
                      <w:rPr>
                        <w:rFonts w:ascii="Cambria Math" w:hAnsi="Cambria Math"/>
                        <w:sz w:val="16"/>
                      </w:rPr>
                      <m:t>S</m:t>
                    </m:r>
                  </m:e>
                  <m:sub>
                    <m:r>
                      <w:rPr>
                        <w:rFonts w:ascii="Cambria Math" w:hAnsi="Cambria Math"/>
                        <w:sz w:val="16"/>
                      </w:rPr>
                      <m:t>Loss_rei</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Loss_rei</m:t>
                    </m:r>
                  </m:sub>
                </m:sSub>
                <m:d>
                  <m:dPr>
                    <m:ctrlPr>
                      <w:rPr>
                        <w:rFonts w:ascii="Cambria Math" w:hAnsi="Cambria Math"/>
                        <w:sz w:val="16"/>
                      </w:rPr>
                    </m:ctrlPr>
                  </m:dPr>
                  <m:e>
                    <m:r>
                      <w:rPr>
                        <w:rFonts w:ascii="Cambria Math" w:hAnsi="Cambria Math"/>
                        <w:sz w:val="16"/>
                      </w:rPr>
                      <m:t>n</m:t>
                    </m:r>
                  </m:e>
                </m:d>
                <m:r>
                  <w:rPr>
                    <w:rFonts w:ascii="Cambria Math" w:hAnsi="Cambria Math"/>
                    <w:sz w:val="16"/>
                  </w:rPr>
                  <m:t>=</m:t>
                </m:r>
                <m:sSup>
                  <m:sSupPr>
                    <m:ctrlPr>
                      <w:rPr>
                        <w:rFonts w:ascii="Cambria Math" w:hAnsi="Cambria Math"/>
                        <w:i/>
                        <w:sz w:val="16"/>
                      </w:rPr>
                    </m:ctrlPr>
                  </m:sSupPr>
                  <m:e>
                    <m:r>
                      <w:rPr>
                        <w:rFonts w:ascii="Cambria Math" w:hAnsi="Cambria Math"/>
                        <w:sz w:val="16"/>
                      </w:rPr>
                      <m:t>e</m:t>
                    </m:r>
                  </m:e>
                  <m:sup>
                    <m:r>
                      <w:rPr>
                        <w:rFonts w:ascii="Cambria Math" w:hAnsi="Cambria Math"/>
                        <w:sz w:val="16"/>
                      </w:rPr>
                      <m:t>-c</m:t>
                    </m:r>
                    <m:sSup>
                      <m:sSupPr>
                        <m:ctrlPr>
                          <w:rPr>
                            <w:rFonts w:ascii="Cambria Math" w:hAnsi="Cambria Math"/>
                            <w:i/>
                            <w:sz w:val="16"/>
                          </w:rPr>
                        </m:ctrlPr>
                      </m:sSupPr>
                      <m:e>
                        <m:r>
                          <w:rPr>
                            <w:rFonts w:ascii="Cambria Math" w:hAnsi="Cambria Math"/>
                            <w:sz w:val="16"/>
                          </w:rPr>
                          <m:t>n</m:t>
                        </m:r>
                      </m:e>
                      <m:sup>
                        <m:r>
                          <w:rPr>
                            <w:rFonts w:ascii="Cambria Math" w:hAnsi="Cambria Math"/>
                            <w:sz w:val="16"/>
                          </w:rPr>
                          <m:t>2</m:t>
                        </m:r>
                      </m:sup>
                    </m:sSup>
                  </m:sup>
                </m:sSup>
              </m:oMath>
            </m:oMathPara>
          </w:p>
          <w:p w14:paraId="59DD94F4" w14:textId="77777777" w:rsidR="008B2F28" w:rsidRDefault="008B2F28"/>
        </w:tc>
        <w:tc>
          <w:tcPr>
            <w:tcW w:w="2347" w:type="dxa"/>
            <w:vAlign w:val="center"/>
          </w:tcPr>
          <w:p w14:paraId="15693D4E" w14:textId="77777777" w:rsidR="00A26ABA" w:rsidRPr="00D11B12" w:rsidRDefault="00A26ABA" w:rsidP="00A26ABA">
            <w:pPr>
              <w:kinsoku w:val="0"/>
              <w:overflowPunct w:val="0"/>
              <w:autoSpaceDE w:val="0"/>
              <w:autoSpaceDN w:val="0"/>
              <w:adjustRightInd w:val="0"/>
              <w:snapToGrid w:val="0"/>
              <w:rPr>
                <w:kern w:val="2"/>
                <w:sz w:val="16"/>
                <w:szCs w:val="16"/>
              </w:rPr>
            </w:pPr>
            <w:r w:rsidRPr="00D11B12">
              <w:rPr>
                <w:noProof/>
                <w:kern w:val="2"/>
                <w:sz w:val="16"/>
                <w:szCs w:val="16"/>
                <w:lang w:eastAsia="en-US"/>
              </w:rPr>
              <w:drawing>
                <wp:inline distT="0" distB="0" distL="0" distR="0" wp14:anchorId="79CC13BC" wp14:editId="251E0321">
                  <wp:extent cx="701040" cy="281940"/>
                  <wp:effectExtent l="0" t="0" r="22860" b="22860"/>
                  <wp:docPr id="45"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161913D" w14:textId="77777777" w:rsidR="00A26ABA" w:rsidRPr="00D11B12" w:rsidRDefault="00A26ABA" w:rsidP="00A26ABA">
            <w:pPr>
              <w:kinsoku w:val="0"/>
              <w:overflowPunct w:val="0"/>
              <w:autoSpaceDE w:val="0"/>
              <w:autoSpaceDN w:val="0"/>
              <w:adjustRightInd w:val="0"/>
              <w:snapToGrid w:val="0"/>
              <w:rPr>
                <w:kern w:val="2"/>
                <w:sz w:val="16"/>
                <w:szCs w:val="16"/>
              </w:rPr>
            </w:pPr>
            <w:r w:rsidRPr="00D11B12">
              <w:rPr>
                <w:rFonts w:hint="eastAsia"/>
                <w:kern w:val="2"/>
                <w:sz w:val="16"/>
                <w:szCs w:val="16"/>
              </w:rPr>
              <w:t>Loss of hunting dogs</w:t>
            </w:r>
          </w:p>
          <w:p w14:paraId="170D719B" w14:textId="77777777" w:rsidR="00A26ABA" w:rsidRPr="001F472E" w:rsidRDefault="00F356DA" w:rsidP="00A26ABA">
            <m:oMathPara>
              <m:oMathParaPr>
                <m:jc m:val="left"/>
              </m:oMathParaPr>
              <m:oMath>
                <m:sSub>
                  <m:sSubPr>
                    <m:ctrlPr>
                      <w:rPr>
                        <w:rFonts w:ascii="Cambria Math" w:hAnsi="Cambria Math"/>
                        <w:i/>
                        <w:sz w:val="16"/>
                      </w:rPr>
                    </m:ctrlPr>
                  </m:sSubPr>
                  <m:e>
                    <m:r>
                      <w:rPr>
                        <w:rFonts w:ascii="Cambria Math" w:hAnsi="Cambria Math"/>
                        <w:sz w:val="16"/>
                      </w:rPr>
                      <m:t>S</m:t>
                    </m:r>
                  </m:e>
                  <m:sub>
                    <m:r>
                      <w:rPr>
                        <w:rFonts w:ascii="Cambria Math" w:hAnsi="Cambria Math"/>
                        <w:sz w:val="16"/>
                      </w:rPr>
                      <m:t>Loss_hun</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Loss_hun</m:t>
                    </m:r>
                  </m:sub>
                </m:sSub>
                <m:d>
                  <m:dPr>
                    <m:ctrlPr>
                      <w:rPr>
                        <w:rFonts w:ascii="Cambria Math" w:hAnsi="Cambria Math"/>
                        <w:sz w:val="16"/>
                      </w:rPr>
                    </m:ctrlPr>
                  </m:dPr>
                  <m:e>
                    <m:r>
                      <w:rPr>
                        <w:rFonts w:ascii="Cambria Math" w:hAnsi="Cambria Math"/>
                        <w:sz w:val="16"/>
                      </w:rPr>
                      <m:t>n</m:t>
                    </m:r>
                  </m:e>
                </m:d>
                <m:r>
                  <w:rPr>
                    <w:rFonts w:ascii="Cambria Math" w:hAnsi="Cambria Math"/>
                    <w:sz w:val="16"/>
                  </w:rPr>
                  <m:t>=</m:t>
                </m:r>
                <m:sSup>
                  <m:sSupPr>
                    <m:ctrlPr>
                      <w:rPr>
                        <w:rFonts w:ascii="Cambria Math" w:hAnsi="Cambria Math"/>
                        <w:i/>
                        <w:sz w:val="16"/>
                      </w:rPr>
                    </m:ctrlPr>
                  </m:sSupPr>
                  <m:e>
                    <m:r>
                      <w:rPr>
                        <w:rFonts w:ascii="Cambria Math" w:hAnsi="Cambria Math"/>
                        <w:sz w:val="16"/>
                      </w:rPr>
                      <m:t>e</m:t>
                    </m:r>
                  </m:e>
                  <m:sup>
                    <m:r>
                      <w:rPr>
                        <w:rFonts w:ascii="Cambria Math" w:hAnsi="Cambria Math"/>
                        <w:sz w:val="16"/>
                      </w:rPr>
                      <m:t>-c</m:t>
                    </m:r>
                    <m:sSup>
                      <m:sSupPr>
                        <m:ctrlPr>
                          <w:rPr>
                            <w:rFonts w:ascii="Cambria Math" w:hAnsi="Cambria Math"/>
                            <w:i/>
                            <w:sz w:val="16"/>
                          </w:rPr>
                        </m:ctrlPr>
                      </m:sSupPr>
                      <m:e>
                        <m:r>
                          <w:rPr>
                            <w:rFonts w:ascii="Cambria Math" w:hAnsi="Cambria Math"/>
                            <w:sz w:val="16"/>
                          </w:rPr>
                          <m:t>n</m:t>
                        </m:r>
                      </m:e>
                      <m:sup>
                        <m:r>
                          <w:rPr>
                            <w:rFonts w:ascii="Cambria Math" w:hAnsi="Cambria Math"/>
                            <w:sz w:val="16"/>
                          </w:rPr>
                          <m:t>2</m:t>
                        </m:r>
                      </m:sup>
                    </m:sSup>
                  </m:sup>
                </m:sSup>
              </m:oMath>
            </m:oMathPara>
          </w:p>
          <w:p w14:paraId="31511583" w14:textId="77777777" w:rsidR="008B2F28" w:rsidRPr="00D11B12" w:rsidRDefault="008B2F28" w:rsidP="00D905C7">
            <w:pPr>
              <w:rPr>
                <w:noProof/>
                <w:kern w:val="2"/>
                <w:sz w:val="16"/>
                <w:szCs w:val="16"/>
              </w:rPr>
            </w:pPr>
          </w:p>
        </w:tc>
      </w:tr>
      <w:tr w:rsidR="008B2F28" w14:paraId="2E458248" w14:textId="0EB303DB" w:rsidTr="00D905C7">
        <w:trPr>
          <w:trHeight w:val="252"/>
          <w:jc w:val="center"/>
        </w:trPr>
        <w:tc>
          <w:tcPr>
            <w:tcW w:w="2368" w:type="dxa"/>
            <w:vAlign w:val="center"/>
          </w:tcPr>
          <w:p w14:paraId="577983C6" w14:textId="77777777" w:rsidR="008B2F28" w:rsidRDefault="008B2F28" w:rsidP="008B2F28">
            <w:pPr>
              <w:kinsoku w:val="0"/>
              <w:overflowPunct w:val="0"/>
              <w:autoSpaceDE w:val="0"/>
              <w:autoSpaceDN w:val="0"/>
              <w:adjustRightInd w:val="0"/>
              <w:snapToGrid w:val="0"/>
              <w:rPr>
                <w:kern w:val="2"/>
                <w:sz w:val="16"/>
                <w:szCs w:val="16"/>
              </w:rPr>
            </w:pPr>
          </w:p>
          <w:p w14:paraId="506473D7" w14:textId="77777777" w:rsidR="008B2F28" w:rsidRPr="00D11B12" w:rsidRDefault="008B2F28" w:rsidP="008B2F28">
            <w:pPr>
              <w:kinsoku w:val="0"/>
              <w:overflowPunct w:val="0"/>
              <w:autoSpaceDE w:val="0"/>
              <w:autoSpaceDN w:val="0"/>
              <w:adjustRightInd w:val="0"/>
              <w:snapToGrid w:val="0"/>
              <w:rPr>
                <w:kern w:val="2"/>
                <w:sz w:val="16"/>
                <w:szCs w:val="16"/>
              </w:rPr>
            </w:pPr>
            <w:r w:rsidRPr="00D11B12">
              <w:rPr>
                <w:noProof/>
                <w:kern w:val="2"/>
                <w:sz w:val="16"/>
                <w:szCs w:val="16"/>
                <w:lang w:eastAsia="en-US"/>
              </w:rPr>
              <w:drawing>
                <wp:inline distT="0" distB="0" distL="0" distR="0" wp14:anchorId="6B04AD80" wp14:editId="2D80E982">
                  <wp:extent cx="693420" cy="304800"/>
                  <wp:effectExtent l="0" t="0" r="11430" b="19050"/>
                  <wp:docPr id="20" name="Chart 6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8BCCD8E" w14:textId="77777777" w:rsidR="008B2F28" w:rsidRPr="00D11B12" w:rsidRDefault="008B2F28" w:rsidP="008B2F28">
            <w:pPr>
              <w:kinsoku w:val="0"/>
              <w:overflowPunct w:val="0"/>
              <w:autoSpaceDE w:val="0"/>
              <w:autoSpaceDN w:val="0"/>
              <w:adjustRightInd w:val="0"/>
              <w:snapToGrid w:val="0"/>
              <w:rPr>
                <w:kern w:val="2"/>
                <w:sz w:val="16"/>
                <w:szCs w:val="16"/>
              </w:rPr>
            </w:pPr>
            <w:r w:rsidRPr="00D11B12">
              <w:rPr>
                <w:rFonts w:hint="eastAsia"/>
                <w:kern w:val="2"/>
                <w:sz w:val="16"/>
                <w:szCs w:val="16"/>
              </w:rPr>
              <w:t>Tax</w:t>
            </w:r>
          </w:p>
          <w:p w14:paraId="3E26A13E" w14:textId="77777777" w:rsidR="008B2F28" w:rsidRPr="001F472E" w:rsidRDefault="00F356DA" w:rsidP="008B2F28">
            <m:oMathPara>
              <m:oMathParaPr>
                <m:jc m:val="left"/>
              </m:oMathParaPr>
              <m:oMath>
                <m:sSub>
                  <m:sSubPr>
                    <m:ctrlPr>
                      <w:rPr>
                        <w:rFonts w:ascii="Cambria Math" w:hAnsi="Cambria Math"/>
                        <w:i/>
                        <w:sz w:val="16"/>
                      </w:rPr>
                    </m:ctrlPr>
                  </m:sSubPr>
                  <m:e>
                    <m:r>
                      <w:rPr>
                        <w:rFonts w:ascii="Cambria Math" w:hAnsi="Cambria Math"/>
                        <w:sz w:val="16"/>
                      </w:rPr>
                      <m:t>S</m:t>
                    </m:r>
                  </m:e>
                  <m:sub>
                    <m:r>
                      <w:rPr>
                        <w:rFonts w:ascii="Cambria Math" w:hAnsi="Cambria Math"/>
                        <w:sz w:val="16"/>
                      </w:rPr>
                      <m:t>T</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T</m:t>
                    </m:r>
                  </m:sub>
                </m:sSub>
                <m:d>
                  <m:dPr>
                    <m:ctrlPr>
                      <w:rPr>
                        <w:rFonts w:ascii="Cambria Math" w:hAnsi="Cambria Math"/>
                        <w:sz w:val="16"/>
                      </w:rPr>
                    </m:ctrlPr>
                  </m:dPr>
                  <m:e>
                    <m:r>
                      <w:rPr>
                        <w:rFonts w:ascii="Cambria Math" w:hAnsi="Cambria Math"/>
                        <w:sz w:val="16"/>
                      </w:rPr>
                      <m:t>n</m:t>
                    </m:r>
                  </m:e>
                </m:d>
                <m:r>
                  <w:rPr>
                    <w:rFonts w:ascii="Cambria Math" w:hAnsi="Cambria Math"/>
                    <w:sz w:val="16"/>
                  </w:rPr>
                  <m:t>=</m:t>
                </m:r>
                <m:sSup>
                  <m:sSupPr>
                    <m:ctrlPr>
                      <w:rPr>
                        <w:rFonts w:ascii="Cambria Math" w:hAnsi="Cambria Math"/>
                        <w:i/>
                        <w:sz w:val="16"/>
                      </w:rPr>
                    </m:ctrlPr>
                  </m:sSupPr>
                  <m:e>
                    <m:r>
                      <w:rPr>
                        <w:rFonts w:ascii="Cambria Math" w:hAnsi="Cambria Math"/>
                        <w:sz w:val="16"/>
                      </w:rPr>
                      <m:t>e</m:t>
                    </m:r>
                  </m:e>
                  <m:sup>
                    <m:r>
                      <w:rPr>
                        <w:rFonts w:ascii="Cambria Math" w:hAnsi="Cambria Math"/>
                        <w:sz w:val="16"/>
                      </w:rPr>
                      <m:t>-c</m:t>
                    </m:r>
                    <m:sSup>
                      <m:sSupPr>
                        <m:ctrlPr>
                          <w:rPr>
                            <w:rFonts w:ascii="Cambria Math" w:hAnsi="Cambria Math"/>
                            <w:i/>
                            <w:sz w:val="16"/>
                          </w:rPr>
                        </m:ctrlPr>
                      </m:sSupPr>
                      <m:e>
                        <m:r>
                          <w:rPr>
                            <w:rFonts w:ascii="Cambria Math" w:hAnsi="Cambria Math"/>
                            <w:sz w:val="16"/>
                          </w:rPr>
                          <m:t>n</m:t>
                        </m:r>
                      </m:e>
                      <m:sup>
                        <m:r>
                          <w:rPr>
                            <w:rFonts w:ascii="Cambria Math" w:hAnsi="Cambria Math"/>
                            <w:sz w:val="16"/>
                          </w:rPr>
                          <m:t>2</m:t>
                        </m:r>
                      </m:sup>
                    </m:sSup>
                  </m:sup>
                </m:sSup>
              </m:oMath>
            </m:oMathPara>
          </w:p>
          <w:p w14:paraId="663F317F" w14:textId="77777777" w:rsidR="008B2F28" w:rsidRDefault="008B2F28" w:rsidP="000E2EF2"/>
        </w:tc>
        <w:tc>
          <w:tcPr>
            <w:tcW w:w="2458" w:type="dxa"/>
            <w:vAlign w:val="center"/>
          </w:tcPr>
          <w:p w14:paraId="78D4B655" w14:textId="77777777" w:rsidR="008B2F28" w:rsidRPr="00D11B12" w:rsidRDefault="008B2F28" w:rsidP="008B2F28">
            <w:pPr>
              <w:kinsoku w:val="0"/>
              <w:overflowPunct w:val="0"/>
              <w:autoSpaceDE w:val="0"/>
              <w:autoSpaceDN w:val="0"/>
              <w:adjustRightInd w:val="0"/>
              <w:snapToGrid w:val="0"/>
              <w:rPr>
                <w:rFonts w:asciiTheme="minorHAnsi" w:hAnsiTheme="minorHAnsi" w:cstheme="minorBidi"/>
                <w:sz w:val="16"/>
                <w:szCs w:val="16"/>
              </w:rPr>
            </w:pPr>
            <w:r w:rsidRPr="00D11B12">
              <w:rPr>
                <w:noProof/>
                <w:kern w:val="2"/>
                <w:sz w:val="16"/>
                <w:szCs w:val="16"/>
                <w:lang w:eastAsia="en-US"/>
              </w:rPr>
              <w:drawing>
                <wp:inline distT="0" distB="0" distL="0" distR="0" wp14:anchorId="1E4A9B32" wp14:editId="2F307D58">
                  <wp:extent cx="701040" cy="304800"/>
                  <wp:effectExtent l="0" t="0" r="22860" b="19050"/>
                  <wp:docPr id="22"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363C68E" w14:textId="77777777" w:rsidR="008B2F28" w:rsidRPr="00D11B12" w:rsidRDefault="008B2F28" w:rsidP="008B2F28">
            <w:pPr>
              <w:kinsoku w:val="0"/>
              <w:overflowPunct w:val="0"/>
              <w:autoSpaceDE w:val="0"/>
              <w:autoSpaceDN w:val="0"/>
              <w:adjustRightInd w:val="0"/>
              <w:snapToGrid w:val="0"/>
              <w:rPr>
                <w:kern w:val="2"/>
                <w:sz w:val="16"/>
                <w:szCs w:val="16"/>
              </w:rPr>
            </w:pPr>
            <w:r>
              <w:rPr>
                <w:kern w:val="2"/>
                <w:sz w:val="16"/>
                <w:szCs w:val="16"/>
              </w:rPr>
              <w:t xml:space="preserve">Preventative </w:t>
            </w:r>
            <w:r>
              <w:rPr>
                <w:rFonts w:hint="eastAsia"/>
                <w:kern w:val="2"/>
                <w:sz w:val="16"/>
                <w:szCs w:val="16"/>
              </w:rPr>
              <w:t>measures</w:t>
            </w:r>
          </w:p>
          <w:p w14:paraId="75C4E9CF" w14:textId="77777777" w:rsidR="008B2F28" w:rsidRPr="00E660BB" w:rsidRDefault="00F356DA" w:rsidP="008B2F28">
            <w:pPr>
              <w:rPr>
                <w:sz w:val="16"/>
              </w:rPr>
            </w:pPr>
            <m:oMathPara>
              <m:oMathParaPr>
                <m:jc m:val="left"/>
              </m:oMathParaPr>
              <m:oMath>
                <m:sSub>
                  <m:sSubPr>
                    <m:ctrlPr>
                      <w:rPr>
                        <w:rFonts w:ascii="Cambria Math" w:hAnsi="Cambria Math"/>
                        <w:i/>
                        <w:sz w:val="16"/>
                      </w:rPr>
                    </m:ctrlPr>
                  </m:sSubPr>
                  <m:e>
                    <m:r>
                      <w:rPr>
                        <w:rFonts w:ascii="Cambria Math" w:hAnsi="Cambria Math"/>
                        <w:sz w:val="16"/>
                      </w:rPr>
                      <m:t>S</m:t>
                    </m:r>
                  </m:e>
                  <m:sub>
                    <m:r>
                      <w:rPr>
                        <w:rFonts w:ascii="Cambria Math" w:hAnsi="Cambria Math"/>
                        <w:sz w:val="16"/>
                      </w:rPr>
                      <m:t>Pre</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Pre</m:t>
                    </m:r>
                  </m:sub>
                </m:sSub>
                <m:d>
                  <m:dPr>
                    <m:ctrlPr>
                      <w:rPr>
                        <w:rFonts w:ascii="Cambria Math" w:hAnsi="Cambria Math"/>
                        <w:sz w:val="16"/>
                      </w:rPr>
                    </m:ctrlPr>
                  </m:dPr>
                  <m:e>
                    <m:r>
                      <w:rPr>
                        <w:rFonts w:ascii="Cambria Math" w:hAnsi="Cambria Math"/>
                        <w:sz w:val="16"/>
                      </w:rPr>
                      <m:t>n</m:t>
                    </m:r>
                  </m:e>
                </m:d>
                <m:r>
                  <w:rPr>
                    <w:rFonts w:ascii="Cambria Math" w:hAnsi="Cambria Math"/>
                    <w:sz w:val="16"/>
                  </w:rPr>
                  <m:t>=</m:t>
                </m:r>
                <m:sSup>
                  <m:sSupPr>
                    <m:ctrlPr>
                      <w:rPr>
                        <w:rFonts w:ascii="Cambria Math" w:hAnsi="Cambria Math"/>
                        <w:i/>
                        <w:sz w:val="16"/>
                      </w:rPr>
                    </m:ctrlPr>
                  </m:sSupPr>
                  <m:e>
                    <m:r>
                      <w:rPr>
                        <w:rFonts w:ascii="Cambria Math" w:hAnsi="Cambria Math"/>
                        <w:sz w:val="16"/>
                      </w:rPr>
                      <m:t>e</m:t>
                    </m:r>
                  </m:e>
                  <m:sup>
                    <m:r>
                      <w:rPr>
                        <w:rFonts w:ascii="Cambria Math" w:hAnsi="Cambria Math"/>
                        <w:sz w:val="16"/>
                      </w:rPr>
                      <m:t>-c</m:t>
                    </m:r>
                    <m:sSup>
                      <m:sSupPr>
                        <m:ctrlPr>
                          <w:rPr>
                            <w:rFonts w:ascii="Cambria Math" w:hAnsi="Cambria Math"/>
                            <w:i/>
                            <w:sz w:val="16"/>
                          </w:rPr>
                        </m:ctrlPr>
                      </m:sSupPr>
                      <m:e>
                        <m:r>
                          <w:rPr>
                            <w:rFonts w:ascii="Cambria Math" w:hAnsi="Cambria Math"/>
                            <w:sz w:val="16"/>
                          </w:rPr>
                          <m:t>n</m:t>
                        </m:r>
                      </m:e>
                      <m:sup>
                        <m:r>
                          <w:rPr>
                            <w:rFonts w:ascii="Cambria Math" w:hAnsi="Cambria Math"/>
                            <w:sz w:val="16"/>
                          </w:rPr>
                          <m:t>2</m:t>
                        </m:r>
                      </m:sup>
                    </m:sSup>
                  </m:sup>
                </m:sSup>
              </m:oMath>
            </m:oMathPara>
          </w:p>
          <w:p w14:paraId="215ABD4A" w14:textId="77777777" w:rsidR="008B2F28" w:rsidRDefault="008B2F28" w:rsidP="000E2EF2"/>
        </w:tc>
        <w:tc>
          <w:tcPr>
            <w:tcW w:w="2310" w:type="dxa"/>
            <w:vAlign w:val="center"/>
          </w:tcPr>
          <w:p w14:paraId="7B5B0667" w14:textId="77777777" w:rsidR="008B2F28" w:rsidRPr="00D11B12" w:rsidRDefault="008B2F28" w:rsidP="008B2F28">
            <w:pPr>
              <w:kinsoku w:val="0"/>
              <w:overflowPunct w:val="0"/>
              <w:autoSpaceDE w:val="0"/>
              <w:autoSpaceDN w:val="0"/>
              <w:adjustRightInd w:val="0"/>
              <w:snapToGrid w:val="0"/>
              <w:rPr>
                <w:rFonts w:asciiTheme="minorHAnsi" w:hAnsiTheme="minorHAnsi" w:cstheme="minorBidi"/>
                <w:sz w:val="16"/>
                <w:szCs w:val="16"/>
              </w:rPr>
            </w:pPr>
            <w:r w:rsidRPr="00D11B12">
              <w:rPr>
                <w:noProof/>
                <w:kern w:val="2"/>
                <w:sz w:val="16"/>
                <w:szCs w:val="16"/>
                <w:lang w:eastAsia="en-US"/>
              </w:rPr>
              <w:drawing>
                <wp:inline distT="0" distB="0" distL="0" distR="0" wp14:anchorId="79543B82" wp14:editId="2F7BD321">
                  <wp:extent cx="685800" cy="274320"/>
                  <wp:effectExtent l="0" t="0" r="19050" b="11430"/>
                  <wp:docPr id="23"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E11AA0E" w14:textId="77777777" w:rsidR="008B2F28" w:rsidRPr="00D11B12" w:rsidRDefault="008B2F28" w:rsidP="008B2F28">
            <w:pPr>
              <w:kinsoku w:val="0"/>
              <w:overflowPunct w:val="0"/>
              <w:autoSpaceDE w:val="0"/>
              <w:autoSpaceDN w:val="0"/>
              <w:adjustRightInd w:val="0"/>
              <w:snapToGrid w:val="0"/>
              <w:rPr>
                <w:sz w:val="16"/>
                <w:szCs w:val="16"/>
              </w:rPr>
            </w:pPr>
            <w:r w:rsidRPr="00D11B12">
              <w:rPr>
                <w:sz w:val="16"/>
                <w:szCs w:val="16"/>
              </w:rPr>
              <w:t>Ecotourism</w:t>
            </w:r>
          </w:p>
          <w:p w14:paraId="36B5D90B" w14:textId="77777777" w:rsidR="008B2F28" w:rsidRPr="001F472E" w:rsidRDefault="00F356DA" w:rsidP="008B2F28">
            <m:oMathPara>
              <m:oMathParaPr>
                <m:jc m:val="left"/>
              </m:oMathParaPr>
              <m:oMath>
                <m:sSub>
                  <m:sSubPr>
                    <m:ctrlPr>
                      <w:rPr>
                        <w:rFonts w:ascii="Cambria Math" w:hAnsi="Cambria Math"/>
                        <w:i/>
                        <w:sz w:val="16"/>
                      </w:rPr>
                    </m:ctrlPr>
                  </m:sSubPr>
                  <m:e>
                    <m:r>
                      <w:rPr>
                        <w:rFonts w:ascii="Cambria Math" w:hAnsi="Cambria Math"/>
                        <w:sz w:val="16"/>
                      </w:rPr>
                      <m:t>S</m:t>
                    </m:r>
                  </m:e>
                  <m:sub>
                    <m:r>
                      <w:rPr>
                        <w:rFonts w:ascii="Cambria Math" w:hAnsi="Cambria Math"/>
                        <w:sz w:val="16"/>
                      </w:rPr>
                      <m:t>Eco</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Eco</m:t>
                    </m:r>
                  </m:sub>
                </m:sSub>
                <m:d>
                  <m:dPr>
                    <m:ctrlPr>
                      <w:rPr>
                        <w:rFonts w:ascii="Cambria Math" w:hAnsi="Cambria Math"/>
                        <w:sz w:val="16"/>
                      </w:rPr>
                    </m:ctrlPr>
                  </m:dPr>
                  <m:e>
                    <m:r>
                      <w:rPr>
                        <w:rFonts w:ascii="Cambria Math" w:hAnsi="Cambria Math"/>
                        <w:sz w:val="16"/>
                      </w:rPr>
                      <m:t>n</m:t>
                    </m:r>
                  </m:e>
                </m:d>
                <m:r>
                  <w:rPr>
                    <w:rFonts w:ascii="Cambria Math" w:hAnsi="Cambria Math"/>
                    <w:sz w:val="16"/>
                  </w:rPr>
                  <m:t>=1</m:t>
                </m:r>
                <m:r>
                  <m:rPr>
                    <m:sty m:val="p"/>
                  </m:rPr>
                  <w:rPr>
                    <w:rFonts w:ascii="Cambria Math" w:hAnsi="Cambria Math"/>
                    <w:sz w:val="16"/>
                  </w:rPr>
                  <m:t>-</m:t>
                </m:r>
                <m:sSup>
                  <m:sSupPr>
                    <m:ctrlPr>
                      <w:rPr>
                        <w:rFonts w:ascii="Cambria Math" w:hAnsi="Cambria Math"/>
                        <w:i/>
                        <w:sz w:val="16"/>
                      </w:rPr>
                    </m:ctrlPr>
                  </m:sSupPr>
                  <m:e>
                    <m:r>
                      <w:rPr>
                        <w:rFonts w:ascii="Cambria Math" w:hAnsi="Cambria Math"/>
                        <w:sz w:val="16"/>
                      </w:rPr>
                      <m:t>e</m:t>
                    </m:r>
                  </m:e>
                  <m:sup>
                    <m:r>
                      <w:rPr>
                        <w:rFonts w:ascii="Cambria Math" w:hAnsi="Cambria Math"/>
                        <w:sz w:val="16"/>
                      </w:rPr>
                      <m:t>-cn</m:t>
                    </m:r>
                  </m:sup>
                </m:sSup>
              </m:oMath>
            </m:oMathPara>
          </w:p>
          <w:p w14:paraId="311C85CB" w14:textId="77777777" w:rsidR="008B2F28" w:rsidRDefault="008B2F28" w:rsidP="000E2EF2"/>
        </w:tc>
        <w:tc>
          <w:tcPr>
            <w:tcW w:w="2347" w:type="dxa"/>
            <w:vAlign w:val="center"/>
          </w:tcPr>
          <w:p w14:paraId="73184694" w14:textId="77777777" w:rsidR="008B2F28" w:rsidRPr="00D11B12" w:rsidRDefault="008B2F28" w:rsidP="008B2F28">
            <w:pPr>
              <w:kinsoku w:val="0"/>
              <w:overflowPunct w:val="0"/>
              <w:autoSpaceDE w:val="0"/>
              <w:autoSpaceDN w:val="0"/>
              <w:adjustRightInd w:val="0"/>
              <w:snapToGrid w:val="0"/>
              <w:rPr>
                <w:kern w:val="2"/>
                <w:sz w:val="16"/>
                <w:szCs w:val="16"/>
              </w:rPr>
            </w:pPr>
            <w:r w:rsidRPr="00D11B12">
              <w:rPr>
                <w:noProof/>
                <w:kern w:val="2"/>
                <w:sz w:val="16"/>
                <w:szCs w:val="16"/>
                <w:lang w:eastAsia="en-US"/>
              </w:rPr>
              <w:drawing>
                <wp:inline distT="0" distB="0" distL="0" distR="0" wp14:anchorId="576A469E" wp14:editId="23241310">
                  <wp:extent cx="731520" cy="327660"/>
                  <wp:effectExtent l="0" t="0" r="11430" b="15240"/>
                  <wp:docPr id="24" name="Chart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5588737" w14:textId="77777777" w:rsidR="008B2F28" w:rsidRPr="00D11B12" w:rsidRDefault="008B2F28" w:rsidP="008B2F28">
            <w:pPr>
              <w:kinsoku w:val="0"/>
              <w:overflowPunct w:val="0"/>
              <w:autoSpaceDE w:val="0"/>
              <w:autoSpaceDN w:val="0"/>
              <w:adjustRightInd w:val="0"/>
              <w:snapToGrid w:val="0"/>
              <w:rPr>
                <w:kern w:val="2"/>
                <w:sz w:val="16"/>
                <w:szCs w:val="16"/>
              </w:rPr>
            </w:pPr>
            <w:r w:rsidRPr="00D11B12">
              <w:rPr>
                <w:rFonts w:hint="eastAsia"/>
                <w:kern w:val="2"/>
                <w:sz w:val="16"/>
                <w:szCs w:val="16"/>
              </w:rPr>
              <w:t>Biophilia</w:t>
            </w:r>
          </w:p>
          <w:p w14:paraId="30480EBD" w14:textId="77777777" w:rsidR="008B2F28" w:rsidRPr="001F472E" w:rsidRDefault="00F356DA" w:rsidP="008B2F28">
            <m:oMathPara>
              <m:oMathParaPr>
                <m:jc m:val="left"/>
              </m:oMathParaPr>
              <m:oMath>
                <m:sSub>
                  <m:sSubPr>
                    <m:ctrlPr>
                      <w:rPr>
                        <w:rFonts w:ascii="Cambria Math" w:hAnsi="Cambria Math"/>
                        <w:i/>
                        <w:sz w:val="16"/>
                      </w:rPr>
                    </m:ctrlPr>
                  </m:sSubPr>
                  <m:e>
                    <m:r>
                      <w:rPr>
                        <w:rFonts w:ascii="Cambria Math" w:hAnsi="Cambria Math"/>
                        <w:sz w:val="16"/>
                      </w:rPr>
                      <m:t>S</m:t>
                    </m:r>
                  </m:e>
                  <m:sub>
                    <m:r>
                      <w:rPr>
                        <w:rFonts w:ascii="Cambria Math" w:hAnsi="Cambria Math"/>
                        <w:sz w:val="16"/>
                      </w:rPr>
                      <m:t>Bph</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Bph</m:t>
                    </m:r>
                  </m:sub>
                </m:sSub>
                <m:d>
                  <m:dPr>
                    <m:ctrlPr>
                      <w:rPr>
                        <w:rFonts w:ascii="Cambria Math" w:hAnsi="Cambria Math"/>
                        <w:sz w:val="16"/>
                      </w:rPr>
                    </m:ctrlPr>
                  </m:dPr>
                  <m:e>
                    <m:r>
                      <w:rPr>
                        <w:rFonts w:ascii="Cambria Math" w:hAnsi="Cambria Math"/>
                        <w:sz w:val="16"/>
                      </w:rPr>
                      <m:t>n</m:t>
                    </m:r>
                  </m:e>
                </m:d>
                <m:r>
                  <w:rPr>
                    <w:rFonts w:ascii="Cambria Math" w:hAnsi="Cambria Math"/>
                    <w:sz w:val="16"/>
                  </w:rPr>
                  <m:t>=1</m:t>
                </m:r>
                <m:r>
                  <m:rPr>
                    <m:sty m:val="p"/>
                  </m:rPr>
                  <w:rPr>
                    <w:rFonts w:ascii="Cambria Math" w:hAnsi="Cambria Math"/>
                    <w:sz w:val="16"/>
                  </w:rPr>
                  <m:t>-</m:t>
                </m:r>
                <m:sSup>
                  <m:sSupPr>
                    <m:ctrlPr>
                      <w:rPr>
                        <w:rFonts w:ascii="Cambria Math" w:hAnsi="Cambria Math"/>
                        <w:i/>
                        <w:sz w:val="16"/>
                      </w:rPr>
                    </m:ctrlPr>
                  </m:sSupPr>
                  <m:e>
                    <m:r>
                      <w:rPr>
                        <w:rFonts w:ascii="Cambria Math" w:hAnsi="Cambria Math"/>
                        <w:sz w:val="16"/>
                      </w:rPr>
                      <m:t>e</m:t>
                    </m:r>
                  </m:e>
                  <m:sup>
                    <m:r>
                      <w:rPr>
                        <w:rFonts w:ascii="Cambria Math" w:hAnsi="Cambria Math"/>
                        <w:sz w:val="16"/>
                      </w:rPr>
                      <m:t>-cn</m:t>
                    </m:r>
                  </m:sup>
                </m:sSup>
              </m:oMath>
            </m:oMathPara>
          </w:p>
          <w:p w14:paraId="04A7A40E" w14:textId="77777777" w:rsidR="008B2F28" w:rsidRDefault="008B2F28" w:rsidP="000E2EF2"/>
        </w:tc>
      </w:tr>
      <w:tr w:rsidR="008B2F28" w14:paraId="10369C2A" w14:textId="2E4D691B" w:rsidTr="00D905C7">
        <w:trPr>
          <w:trHeight w:val="252"/>
          <w:jc w:val="center"/>
        </w:trPr>
        <w:tc>
          <w:tcPr>
            <w:tcW w:w="2368" w:type="dxa"/>
            <w:vAlign w:val="center"/>
          </w:tcPr>
          <w:p w14:paraId="259755F5" w14:textId="77777777" w:rsidR="008B2F28" w:rsidRPr="00D11B12" w:rsidRDefault="008B2F28" w:rsidP="008B2F28">
            <w:pPr>
              <w:kinsoku w:val="0"/>
              <w:overflowPunct w:val="0"/>
              <w:autoSpaceDE w:val="0"/>
              <w:autoSpaceDN w:val="0"/>
              <w:adjustRightInd w:val="0"/>
              <w:snapToGrid w:val="0"/>
              <w:rPr>
                <w:kern w:val="2"/>
                <w:sz w:val="16"/>
                <w:szCs w:val="16"/>
              </w:rPr>
            </w:pPr>
            <w:r w:rsidRPr="00D11B12">
              <w:rPr>
                <w:noProof/>
                <w:kern w:val="2"/>
                <w:sz w:val="16"/>
                <w:szCs w:val="16"/>
                <w:lang w:eastAsia="en-US"/>
              </w:rPr>
              <w:drawing>
                <wp:inline distT="0" distB="0" distL="0" distR="0" wp14:anchorId="0A8BD4E0" wp14:editId="31724375">
                  <wp:extent cx="754380" cy="327660"/>
                  <wp:effectExtent l="0" t="0" r="26670" b="15240"/>
                  <wp:docPr id="25"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9C96B66" w14:textId="77777777" w:rsidR="008B2F28" w:rsidRPr="00D11B12" w:rsidRDefault="008B2F28" w:rsidP="008B2F28">
            <w:pPr>
              <w:kinsoku w:val="0"/>
              <w:overflowPunct w:val="0"/>
              <w:autoSpaceDE w:val="0"/>
              <w:autoSpaceDN w:val="0"/>
              <w:adjustRightInd w:val="0"/>
              <w:snapToGrid w:val="0"/>
              <w:rPr>
                <w:kern w:val="2"/>
                <w:sz w:val="16"/>
                <w:szCs w:val="16"/>
              </w:rPr>
            </w:pPr>
            <w:r w:rsidRPr="00D11B12">
              <w:rPr>
                <w:rFonts w:hint="eastAsia"/>
                <w:kern w:val="2"/>
                <w:sz w:val="16"/>
                <w:szCs w:val="16"/>
              </w:rPr>
              <w:t>Fear</w:t>
            </w:r>
          </w:p>
          <w:p w14:paraId="7F2A0842" w14:textId="77777777" w:rsidR="008B2F28" w:rsidRPr="001F472E" w:rsidRDefault="00F356DA" w:rsidP="008B2F28">
            <w:pPr>
              <w:rPr>
                <w:i/>
              </w:rPr>
            </w:pPr>
            <m:oMathPara>
              <m:oMathParaPr>
                <m:jc m:val="left"/>
              </m:oMathParaPr>
              <m:oMath>
                <m:sSub>
                  <m:sSubPr>
                    <m:ctrlPr>
                      <w:rPr>
                        <w:rFonts w:ascii="Cambria Math" w:hAnsi="Cambria Math"/>
                        <w:i/>
                        <w:sz w:val="16"/>
                      </w:rPr>
                    </m:ctrlPr>
                  </m:sSubPr>
                  <m:e>
                    <m:r>
                      <w:rPr>
                        <w:rFonts w:ascii="Cambria Math" w:hAnsi="Cambria Math"/>
                        <w:sz w:val="16"/>
                      </w:rPr>
                      <m:t>S</m:t>
                    </m:r>
                  </m:e>
                  <m:sub>
                    <m:r>
                      <w:rPr>
                        <w:rFonts w:ascii="Cambria Math" w:hAnsi="Cambria Math"/>
                        <w:sz w:val="16"/>
                      </w:rPr>
                      <m:t>F</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F</m:t>
                    </m:r>
                  </m:sub>
                </m:sSub>
                <m:d>
                  <m:dPr>
                    <m:ctrlPr>
                      <w:rPr>
                        <w:rFonts w:ascii="Cambria Math" w:hAnsi="Cambria Math"/>
                        <w:i/>
                        <w:sz w:val="16"/>
                      </w:rPr>
                    </m:ctrlPr>
                  </m:dPr>
                  <m:e>
                    <m:r>
                      <w:rPr>
                        <w:rFonts w:ascii="Cambria Math" w:hAnsi="Cambria Math"/>
                        <w:sz w:val="16"/>
                      </w:rPr>
                      <m:t>n</m:t>
                    </m:r>
                  </m:e>
                </m:d>
                <m:r>
                  <w:rPr>
                    <w:rFonts w:ascii="Cambria Math" w:hAnsi="Cambria Math"/>
                    <w:sz w:val="16"/>
                  </w:rPr>
                  <m:t>=k</m:t>
                </m:r>
                <m:r>
                  <m:rPr>
                    <m:sty m:val="p"/>
                  </m:rPr>
                  <w:rPr>
                    <w:rFonts w:ascii="Cambria Math" w:hAnsi="Cambria Math"/>
                    <w:sz w:val="16"/>
                  </w:rPr>
                  <m:t>(</m:t>
                </m:r>
                <m:r>
                  <w:rPr>
                    <w:rFonts w:ascii="Cambria Math" w:hAnsi="Cambria Math"/>
                    <w:sz w:val="16"/>
                  </w:rPr>
                  <m:t>1-n)</m:t>
                </m:r>
              </m:oMath>
            </m:oMathPara>
          </w:p>
          <w:p w14:paraId="3BA3CD36" w14:textId="77777777" w:rsidR="008B2F28" w:rsidRDefault="008B2F28" w:rsidP="000E2EF2"/>
        </w:tc>
        <w:tc>
          <w:tcPr>
            <w:tcW w:w="2458" w:type="dxa"/>
            <w:vAlign w:val="center"/>
          </w:tcPr>
          <w:p w14:paraId="4C8F9603" w14:textId="77777777" w:rsidR="008B2F28" w:rsidRPr="00D11B12" w:rsidRDefault="008B2F28" w:rsidP="008B2F28">
            <w:pPr>
              <w:kinsoku w:val="0"/>
              <w:overflowPunct w:val="0"/>
              <w:autoSpaceDE w:val="0"/>
              <w:autoSpaceDN w:val="0"/>
              <w:adjustRightInd w:val="0"/>
              <w:snapToGrid w:val="0"/>
              <w:rPr>
                <w:kern w:val="2"/>
                <w:sz w:val="16"/>
                <w:szCs w:val="16"/>
              </w:rPr>
            </w:pPr>
            <w:r w:rsidRPr="00D11B12">
              <w:rPr>
                <w:noProof/>
                <w:kern w:val="2"/>
                <w:sz w:val="16"/>
                <w:szCs w:val="16"/>
                <w:lang w:eastAsia="en-US"/>
              </w:rPr>
              <w:drawing>
                <wp:inline distT="0" distB="0" distL="0" distR="0" wp14:anchorId="2752728C" wp14:editId="21013F73">
                  <wp:extent cx="754380" cy="312420"/>
                  <wp:effectExtent l="0" t="0" r="26670" b="11430"/>
                  <wp:docPr id="26"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B7ABE0B" w14:textId="77777777" w:rsidR="008B2F28" w:rsidRPr="00D11B12" w:rsidRDefault="008B2F28" w:rsidP="008B2F28">
            <w:pPr>
              <w:kinsoku w:val="0"/>
              <w:overflowPunct w:val="0"/>
              <w:autoSpaceDE w:val="0"/>
              <w:autoSpaceDN w:val="0"/>
              <w:adjustRightInd w:val="0"/>
              <w:snapToGrid w:val="0"/>
              <w:rPr>
                <w:kern w:val="2"/>
                <w:sz w:val="16"/>
                <w:szCs w:val="16"/>
              </w:rPr>
            </w:pPr>
            <w:r w:rsidRPr="00D11B12">
              <w:rPr>
                <w:rFonts w:hint="eastAsia"/>
                <w:kern w:val="2"/>
                <w:sz w:val="16"/>
                <w:szCs w:val="16"/>
              </w:rPr>
              <w:t>Hunting culture</w:t>
            </w:r>
          </w:p>
          <w:p w14:paraId="6ED97460" w14:textId="77777777" w:rsidR="008B2F28" w:rsidRPr="00E660BB" w:rsidRDefault="00F356DA" w:rsidP="008B2F28">
            <w:pPr>
              <w:rPr>
                <w:sz w:val="16"/>
              </w:rPr>
            </w:pPr>
            <m:oMathPara>
              <m:oMathParaPr>
                <m:jc m:val="left"/>
              </m:oMathParaPr>
              <m:oMath>
                <m:sSub>
                  <m:sSubPr>
                    <m:ctrlPr>
                      <w:rPr>
                        <w:rFonts w:ascii="Cambria Math" w:hAnsi="Cambria Math"/>
                        <w:i/>
                        <w:sz w:val="16"/>
                      </w:rPr>
                    </m:ctrlPr>
                  </m:sSubPr>
                  <m:e>
                    <m:r>
                      <w:rPr>
                        <w:rFonts w:ascii="Cambria Math" w:hAnsi="Cambria Math"/>
                        <w:sz w:val="16"/>
                      </w:rPr>
                      <m:t>S</m:t>
                    </m:r>
                  </m:e>
                  <m:sub>
                    <m:r>
                      <w:rPr>
                        <w:rFonts w:ascii="Cambria Math" w:hAnsi="Cambria Math"/>
                        <w:sz w:val="16"/>
                      </w:rPr>
                      <m:t>Hun_cul</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hun_cul</m:t>
                    </m:r>
                  </m:sub>
                </m:sSub>
                <m:d>
                  <m:dPr>
                    <m:ctrlPr>
                      <w:rPr>
                        <w:rFonts w:ascii="Cambria Math" w:hAnsi="Cambria Math"/>
                        <w:sz w:val="16"/>
                      </w:rPr>
                    </m:ctrlPr>
                  </m:dPr>
                  <m:e>
                    <m:r>
                      <w:rPr>
                        <w:rFonts w:ascii="Cambria Math" w:hAnsi="Cambria Math"/>
                        <w:sz w:val="16"/>
                      </w:rPr>
                      <m:t>n</m:t>
                    </m:r>
                  </m:e>
                </m:d>
                <m:r>
                  <w:rPr>
                    <w:rFonts w:ascii="Cambria Math" w:hAnsi="Cambria Math"/>
                    <w:sz w:val="16"/>
                  </w:rPr>
                  <m:t>=</m:t>
                </m:r>
                <m:sSup>
                  <m:sSupPr>
                    <m:ctrlPr>
                      <w:rPr>
                        <w:rFonts w:ascii="Cambria Math" w:hAnsi="Cambria Math"/>
                        <w:i/>
                        <w:sz w:val="16"/>
                      </w:rPr>
                    </m:ctrlPr>
                  </m:sSupPr>
                  <m:e>
                    <m:r>
                      <w:rPr>
                        <w:rFonts w:ascii="Cambria Math" w:hAnsi="Cambria Math"/>
                        <w:sz w:val="16"/>
                      </w:rPr>
                      <m:t>e</m:t>
                    </m:r>
                  </m:e>
                  <m:sup>
                    <m:r>
                      <w:rPr>
                        <w:rFonts w:ascii="Cambria Math" w:hAnsi="Cambria Math"/>
                        <w:sz w:val="16"/>
                      </w:rPr>
                      <m:t>-cn</m:t>
                    </m:r>
                  </m:sup>
                </m:sSup>
              </m:oMath>
            </m:oMathPara>
          </w:p>
          <w:p w14:paraId="16046E48" w14:textId="77777777" w:rsidR="008B2F28" w:rsidRDefault="008B2F28" w:rsidP="000E2EF2"/>
        </w:tc>
        <w:tc>
          <w:tcPr>
            <w:tcW w:w="2310" w:type="dxa"/>
            <w:vAlign w:val="center"/>
          </w:tcPr>
          <w:p w14:paraId="72E7CE64" w14:textId="77777777" w:rsidR="008B2F28" w:rsidRPr="00D11B12" w:rsidRDefault="008B2F28" w:rsidP="008B2F28">
            <w:pPr>
              <w:kinsoku w:val="0"/>
              <w:overflowPunct w:val="0"/>
              <w:autoSpaceDE w:val="0"/>
              <w:autoSpaceDN w:val="0"/>
              <w:adjustRightInd w:val="0"/>
              <w:snapToGrid w:val="0"/>
              <w:rPr>
                <w:kern w:val="2"/>
                <w:sz w:val="16"/>
                <w:szCs w:val="16"/>
              </w:rPr>
            </w:pPr>
            <w:r w:rsidRPr="00D11B12">
              <w:rPr>
                <w:noProof/>
                <w:kern w:val="2"/>
                <w:sz w:val="16"/>
                <w:szCs w:val="16"/>
                <w:lang w:eastAsia="en-US"/>
              </w:rPr>
              <w:drawing>
                <wp:inline distT="0" distB="0" distL="0" distR="0" wp14:anchorId="42B4EB5E" wp14:editId="31B65954">
                  <wp:extent cx="754380" cy="342900"/>
                  <wp:effectExtent l="0" t="0" r="26670" b="19050"/>
                  <wp:docPr id="48"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1E5B9E1" w14:textId="77777777" w:rsidR="008B2F28" w:rsidRPr="00D11B12" w:rsidRDefault="008B2F28" w:rsidP="008B2F28">
            <w:pPr>
              <w:kinsoku w:val="0"/>
              <w:overflowPunct w:val="0"/>
              <w:autoSpaceDE w:val="0"/>
              <w:autoSpaceDN w:val="0"/>
              <w:adjustRightInd w:val="0"/>
              <w:snapToGrid w:val="0"/>
              <w:rPr>
                <w:kern w:val="2"/>
                <w:sz w:val="16"/>
                <w:szCs w:val="16"/>
              </w:rPr>
            </w:pPr>
            <w:r w:rsidRPr="00D11B12">
              <w:rPr>
                <w:rFonts w:hint="eastAsia"/>
                <w:kern w:val="2"/>
                <w:sz w:val="16"/>
                <w:szCs w:val="16"/>
              </w:rPr>
              <w:t>Sami culture</w:t>
            </w:r>
          </w:p>
          <w:p w14:paraId="2518C7C7" w14:textId="77777777" w:rsidR="008B2F28" w:rsidRPr="00D11B12" w:rsidRDefault="00F356DA" w:rsidP="008B2F28">
            <w:pPr>
              <w:kinsoku w:val="0"/>
              <w:overflowPunct w:val="0"/>
              <w:autoSpaceDE w:val="0"/>
              <w:autoSpaceDN w:val="0"/>
              <w:adjustRightInd w:val="0"/>
              <w:snapToGrid w:val="0"/>
              <w:rPr>
                <w:kern w:val="2"/>
                <w:sz w:val="16"/>
                <w:szCs w:val="16"/>
              </w:rPr>
            </w:pPr>
            <m:oMathPara>
              <m:oMath>
                <m:sSub>
                  <m:sSubPr>
                    <m:ctrlPr>
                      <w:rPr>
                        <w:rFonts w:ascii="Cambria Math" w:hAnsi="Cambria Math"/>
                        <w:i/>
                        <w:sz w:val="16"/>
                      </w:rPr>
                    </m:ctrlPr>
                  </m:sSubPr>
                  <m:e>
                    <m:r>
                      <w:rPr>
                        <w:rFonts w:ascii="Cambria Math" w:hAnsi="Cambria Math"/>
                        <w:sz w:val="16"/>
                      </w:rPr>
                      <m:t>S</m:t>
                    </m:r>
                  </m:e>
                  <m:sub>
                    <m:r>
                      <w:rPr>
                        <w:rFonts w:ascii="Cambria Math" w:hAnsi="Cambria Math"/>
                        <w:sz w:val="16"/>
                      </w:rPr>
                      <m:t>Sam_cul</m:t>
                    </m:r>
                  </m:sub>
                </m:sSub>
                <m:r>
                  <w:rPr>
                    <w:rFonts w:ascii="Cambria Math" w:hAnsi="Cambria Math"/>
                    <w:sz w:val="16"/>
                  </w:rPr>
                  <m:t>=</m:t>
                </m:r>
                <m:sSub>
                  <m:sSubPr>
                    <m:ctrlPr>
                      <w:rPr>
                        <w:rFonts w:ascii="Cambria Math" w:hAnsi="Cambria Math"/>
                        <w:i/>
                        <w:sz w:val="16"/>
                      </w:rPr>
                    </m:ctrlPr>
                  </m:sSubPr>
                  <m:e>
                    <m:r>
                      <w:rPr>
                        <w:rFonts w:ascii="Cambria Math" w:hAnsi="Cambria Math"/>
                        <w:sz w:val="16"/>
                      </w:rPr>
                      <m:t>f</m:t>
                    </m:r>
                  </m:e>
                  <m:sub>
                    <m:r>
                      <w:rPr>
                        <w:rFonts w:ascii="Cambria Math" w:hAnsi="Cambria Math"/>
                        <w:sz w:val="16"/>
                      </w:rPr>
                      <m:t>Sam_cul</m:t>
                    </m:r>
                  </m:sub>
                </m:sSub>
                <m:d>
                  <m:dPr>
                    <m:ctrlPr>
                      <w:rPr>
                        <w:rFonts w:ascii="Cambria Math" w:hAnsi="Cambria Math"/>
                        <w:sz w:val="16"/>
                      </w:rPr>
                    </m:ctrlPr>
                  </m:dPr>
                  <m:e>
                    <m:r>
                      <w:rPr>
                        <w:rFonts w:ascii="Cambria Math" w:hAnsi="Cambria Math"/>
                        <w:sz w:val="16"/>
                      </w:rPr>
                      <m:t>n</m:t>
                    </m:r>
                  </m:e>
                </m:d>
                <m:r>
                  <w:rPr>
                    <w:rFonts w:ascii="Cambria Math" w:hAnsi="Cambria Math"/>
                    <w:sz w:val="16"/>
                  </w:rPr>
                  <m:t>=</m:t>
                </m:r>
                <m:sSup>
                  <m:sSupPr>
                    <m:ctrlPr>
                      <w:rPr>
                        <w:rFonts w:ascii="Cambria Math" w:hAnsi="Cambria Math"/>
                        <w:i/>
                        <w:sz w:val="16"/>
                      </w:rPr>
                    </m:ctrlPr>
                  </m:sSupPr>
                  <m:e>
                    <m:r>
                      <w:rPr>
                        <w:rFonts w:ascii="Cambria Math" w:hAnsi="Cambria Math"/>
                        <w:sz w:val="16"/>
                      </w:rPr>
                      <m:t>e</m:t>
                    </m:r>
                  </m:e>
                  <m:sup>
                    <m:r>
                      <w:rPr>
                        <w:rFonts w:ascii="Cambria Math" w:hAnsi="Cambria Math"/>
                        <w:sz w:val="16"/>
                      </w:rPr>
                      <m:t>-cn</m:t>
                    </m:r>
                  </m:sup>
                </m:sSup>
              </m:oMath>
            </m:oMathPara>
          </w:p>
          <w:p w14:paraId="43077595" w14:textId="77777777" w:rsidR="008B2F28" w:rsidRDefault="008B2F28" w:rsidP="000E2EF2"/>
        </w:tc>
        <w:tc>
          <w:tcPr>
            <w:tcW w:w="2347" w:type="dxa"/>
            <w:vAlign w:val="center"/>
          </w:tcPr>
          <w:p w14:paraId="6AC5F73D" w14:textId="77777777" w:rsidR="008B2F28" w:rsidRDefault="008B2F28"/>
        </w:tc>
      </w:tr>
    </w:tbl>
    <w:p w14:paraId="45E4C534" w14:textId="77777777" w:rsidR="00C30CBF" w:rsidRDefault="00C30CBF" w:rsidP="000E2EF2"/>
    <w:p w14:paraId="443DA6A7" w14:textId="77777777" w:rsidR="00C30CBF" w:rsidRDefault="00C30CBF" w:rsidP="000E2EF2"/>
    <w:p w14:paraId="45527CBE" w14:textId="77777777" w:rsidR="002020C8" w:rsidRPr="00D905C7" w:rsidRDefault="003E607C" w:rsidP="000E2EF2">
      <w:pPr>
        <w:rPr>
          <w:b/>
          <w:i/>
        </w:rPr>
      </w:pPr>
      <w:r w:rsidRPr="00D905C7">
        <w:rPr>
          <w:b/>
          <w:i/>
        </w:rPr>
        <w:t>2</w:t>
      </w:r>
      <w:r w:rsidR="002020C8" w:rsidRPr="00D905C7">
        <w:rPr>
          <w:b/>
          <w:i/>
        </w:rPr>
        <w:t>.2 S</w:t>
      </w:r>
      <w:r w:rsidR="00B27F75" w:rsidRPr="00D905C7">
        <w:rPr>
          <w:b/>
          <w:i/>
        </w:rPr>
        <w:t>atisfaction functions for different stakeholders</w:t>
      </w:r>
    </w:p>
    <w:p w14:paraId="12A35D8E" w14:textId="7F4DD8A3" w:rsidR="00A23161" w:rsidRPr="00194973" w:rsidRDefault="00960609" w:rsidP="000E2EF2">
      <w:r w:rsidRPr="00194973">
        <w:t>Based on stakeholder interactions and expert assessment</w:t>
      </w:r>
      <w:r w:rsidR="00B27F75" w:rsidRPr="00194973">
        <w:t xml:space="preserve">, weights of different </w:t>
      </w:r>
      <w:r w:rsidR="00315B6B" w:rsidRPr="00194973">
        <w:t>interest</w:t>
      </w:r>
      <w:r w:rsidR="00B27F75" w:rsidRPr="00194973">
        <w:t>s</w:t>
      </w:r>
      <w:r w:rsidR="00CA33D8" w:rsidRPr="00D905C7">
        <w:t>,</w:t>
      </w:r>
      <w:r w:rsidRPr="00194973">
        <w:t xml:space="preserve"> expressed through the </w:t>
      </w:r>
      <w:r w:rsidR="00B27F75" w:rsidRPr="00194973">
        <w:t>satisfaction functions</w:t>
      </w:r>
      <w:r w:rsidR="00CA33D8" w:rsidRPr="00D905C7">
        <w:t>,</w:t>
      </w:r>
      <w:r w:rsidR="00B27F75" w:rsidRPr="00194973">
        <w:t xml:space="preserve"> are given in Table </w:t>
      </w:r>
      <w:r w:rsidR="000830B0" w:rsidRPr="00194973">
        <w:t>2</w:t>
      </w:r>
      <w:r w:rsidR="00B27F75" w:rsidRPr="00194973">
        <w:t>.</w:t>
      </w:r>
      <w:r w:rsidR="00565B48" w:rsidRPr="00194973">
        <w:t xml:space="preserve"> The </w:t>
      </w:r>
      <w:r w:rsidR="00CA33D8" w:rsidRPr="00194973">
        <w:t xml:space="preserve">relative </w:t>
      </w:r>
      <w:r w:rsidR="00565B48" w:rsidRPr="00194973">
        <w:t xml:space="preserve">weights given here are conceptual </w:t>
      </w:r>
      <w:r w:rsidR="00CA33D8" w:rsidRPr="00194973">
        <w:t>(low, medium, high), which roughly correspond to</w:t>
      </w:r>
      <w:r w:rsidR="00565B48" w:rsidRPr="00194973">
        <w:t xml:space="preserve"> the importance</w:t>
      </w:r>
      <w:r w:rsidR="00C16533" w:rsidRPr="00C16533">
        <w:t xml:space="preserve"> </w:t>
      </w:r>
      <w:r w:rsidR="00C16533" w:rsidRPr="00194973">
        <w:t>of the interests</w:t>
      </w:r>
      <w:r w:rsidR="00565B48" w:rsidRPr="00194973">
        <w:t xml:space="preserve"> </w:t>
      </w:r>
      <w:r w:rsidR="00C16533">
        <w:rPr>
          <w:rFonts w:hint="eastAsia"/>
        </w:rPr>
        <w:t>rating by</w:t>
      </w:r>
      <w:r w:rsidR="00CA33D8" w:rsidRPr="00194973">
        <w:t xml:space="preserve"> stakeholder</w:t>
      </w:r>
      <w:r w:rsidR="00C16533">
        <w:rPr>
          <w:rFonts w:hint="eastAsia"/>
        </w:rPr>
        <w:t>s</w:t>
      </w:r>
      <w:r w:rsidR="00CA33D8" w:rsidRPr="00194973">
        <w:t xml:space="preserve">. The qualitative weights are translated to quantitative numbers, as Low = </w:t>
      </w:r>
      <w:r w:rsidR="00194973" w:rsidRPr="00D905C7">
        <w:t>(between 0 and 0.</w:t>
      </w:r>
      <w:r w:rsidR="00114CE0" w:rsidRPr="00D905C7">
        <w:t>33</w:t>
      </w:r>
      <w:r w:rsidR="00194973" w:rsidRPr="00D905C7">
        <w:t>)</w:t>
      </w:r>
      <w:r w:rsidR="00CA33D8" w:rsidRPr="00194973">
        <w:t xml:space="preserve">, Medium = </w:t>
      </w:r>
      <w:r w:rsidR="00194973" w:rsidRPr="00D905C7">
        <w:t>(between 0.</w:t>
      </w:r>
      <w:r w:rsidR="00114CE0">
        <w:t>34</w:t>
      </w:r>
      <w:r w:rsidR="00194973" w:rsidRPr="00D905C7">
        <w:t xml:space="preserve"> and 0.</w:t>
      </w:r>
      <w:r w:rsidR="00114CE0">
        <w:t>66</w:t>
      </w:r>
      <w:r w:rsidR="00194973" w:rsidRPr="00D905C7">
        <w:t>)</w:t>
      </w:r>
      <w:r w:rsidR="00CA33D8" w:rsidRPr="00194973">
        <w:t xml:space="preserve">, and High = </w:t>
      </w:r>
      <w:r w:rsidR="00194973" w:rsidRPr="00D905C7">
        <w:t>(between 0.</w:t>
      </w:r>
      <w:r w:rsidR="00114CE0">
        <w:t>67</w:t>
      </w:r>
      <w:r w:rsidR="00194973" w:rsidRPr="00D905C7">
        <w:t xml:space="preserve"> and 1)</w:t>
      </w:r>
      <w:r w:rsidR="00CA33D8" w:rsidRPr="00194973">
        <w:t xml:space="preserve">. </w:t>
      </w:r>
      <w:r w:rsidR="00194973" w:rsidRPr="00D905C7">
        <w:t>For each stakeholder, the sum of the weights are 1.</w:t>
      </w:r>
    </w:p>
    <w:p w14:paraId="0AD5BF6D" w14:textId="7BB92864" w:rsidR="00B27F75" w:rsidRDefault="00595C77" w:rsidP="00514A19">
      <w:pPr>
        <w:jc w:val="center"/>
      </w:pPr>
      <w:r>
        <w:rPr>
          <w:rFonts w:hint="eastAsia"/>
        </w:rPr>
        <w:t>Table 2.The weights of interests of stakeholders.</w:t>
      </w:r>
    </w:p>
    <w:tbl>
      <w:tblPr>
        <w:tblStyle w:val="TableGrid"/>
        <w:tblW w:w="0" w:type="auto"/>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777"/>
        <w:gridCol w:w="1358"/>
        <w:gridCol w:w="1359"/>
        <w:gridCol w:w="1056"/>
        <w:gridCol w:w="1504"/>
        <w:gridCol w:w="1276"/>
        <w:gridCol w:w="1276"/>
      </w:tblGrid>
      <w:tr w:rsidR="006A3F10" w:rsidRPr="00065BDD" w14:paraId="21FC6213" w14:textId="77777777" w:rsidTr="00D905C7">
        <w:trPr>
          <w:trHeight w:val="676"/>
        </w:trPr>
        <w:tc>
          <w:tcPr>
            <w:tcW w:w="1777" w:type="dxa"/>
            <w:tcBorders>
              <w:bottom w:val="single" w:sz="4" w:space="0" w:color="auto"/>
              <w:tl2br w:val="single" w:sz="4" w:space="0" w:color="auto"/>
            </w:tcBorders>
            <w:shd w:val="clear" w:color="auto" w:fill="auto"/>
            <w:hideMark/>
          </w:tcPr>
          <w:p w14:paraId="7956B79E" w14:textId="77777777" w:rsidR="00065BDD" w:rsidRDefault="00065BDD" w:rsidP="00D905C7">
            <w:pPr>
              <w:jc w:val="right"/>
              <w:rPr>
                <w:lang w:val="en-US"/>
              </w:rPr>
            </w:pPr>
            <w:r w:rsidRPr="00065BDD">
              <w:rPr>
                <w:rFonts w:hint="eastAsia"/>
                <w:lang w:val="en-US"/>
              </w:rPr>
              <w:t xml:space="preserve">　</w:t>
            </w:r>
            <w:r>
              <w:rPr>
                <w:rFonts w:hint="eastAsia"/>
                <w:lang w:val="en-US"/>
              </w:rPr>
              <w:t>In</w:t>
            </w:r>
            <w:r>
              <w:rPr>
                <w:lang w:val="en-US"/>
              </w:rPr>
              <w:t>terests</w:t>
            </w:r>
          </w:p>
          <w:p w14:paraId="3CE5273A" w14:textId="77777777" w:rsidR="00065BDD" w:rsidRDefault="00065BDD">
            <w:pPr>
              <w:rPr>
                <w:lang w:val="en-US"/>
              </w:rPr>
            </w:pPr>
          </w:p>
          <w:p w14:paraId="419CBC22" w14:textId="0ECF2C5A" w:rsidR="00065BDD" w:rsidRPr="00065BDD" w:rsidRDefault="00065BDD">
            <w:pPr>
              <w:rPr>
                <w:lang w:val="en-US"/>
              </w:rPr>
            </w:pPr>
            <w:r>
              <w:rPr>
                <w:lang w:val="en-US"/>
              </w:rPr>
              <w:t>Stakeholders</w:t>
            </w:r>
          </w:p>
        </w:tc>
        <w:tc>
          <w:tcPr>
            <w:tcW w:w="1358" w:type="dxa"/>
            <w:tcBorders>
              <w:bottom w:val="single" w:sz="4" w:space="0" w:color="auto"/>
            </w:tcBorders>
            <w:shd w:val="clear" w:color="auto" w:fill="auto"/>
            <w:vAlign w:val="center"/>
            <w:hideMark/>
          </w:tcPr>
          <w:p w14:paraId="34EA39D9" w14:textId="77777777" w:rsidR="00065BDD" w:rsidRPr="00065BDD" w:rsidRDefault="00065BDD" w:rsidP="00D905C7">
            <w:pPr>
              <w:jc w:val="center"/>
              <w:rPr>
                <w:lang w:val="en-US"/>
              </w:rPr>
            </w:pPr>
            <w:r w:rsidRPr="00065BDD">
              <w:rPr>
                <w:rFonts w:hint="eastAsia"/>
                <w:lang w:val="en-US"/>
              </w:rPr>
              <w:t>Biodiversity</w:t>
            </w:r>
          </w:p>
        </w:tc>
        <w:tc>
          <w:tcPr>
            <w:tcW w:w="1359" w:type="dxa"/>
            <w:tcBorders>
              <w:bottom w:val="single" w:sz="4" w:space="0" w:color="auto"/>
            </w:tcBorders>
            <w:shd w:val="clear" w:color="auto" w:fill="auto"/>
            <w:vAlign w:val="center"/>
            <w:hideMark/>
          </w:tcPr>
          <w:p w14:paraId="18B9F6FA" w14:textId="77777777" w:rsidR="00065BDD" w:rsidRPr="00065BDD" w:rsidRDefault="00065BDD" w:rsidP="00D905C7">
            <w:pPr>
              <w:jc w:val="center"/>
              <w:rPr>
                <w:lang w:val="en-US"/>
              </w:rPr>
            </w:pPr>
            <w:r w:rsidRPr="00065BDD">
              <w:rPr>
                <w:rFonts w:hint="eastAsia"/>
                <w:lang w:val="en-US"/>
              </w:rPr>
              <w:t>Loss of hunting dogs</w:t>
            </w:r>
          </w:p>
        </w:tc>
        <w:tc>
          <w:tcPr>
            <w:tcW w:w="1056" w:type="dxa"/>
            <w:tcBorders>
              <w:bottom w:val="single" w:sz="4" w:space="0" w:color="auto"/>
            </w:tcBorders>
            <w:shd w:val="clear" w:color="auto" w:fill="auto"/>
            <w:vAlign w:val="center"/>
            <w:hideMark/>
          </w:tcPr>
          <w:p w14:paraId="314490B0" w14:textId="77777777" w:rsidR="00065BDD" w:rsidRPr="00065BDD" w:rsidRDefault="00065BDD" w:rsidP="00D905C7">
            <w:pPr>
              <w:jc w:val="center"/>
              <w:rPr>
                <w:lang w:val="en-US"/>
              </w:rPr>
            </w:pPr>
            <w:r w:rsidRPr="00065BDD">
              <w:rPr>
                <w:rFonts w:hint="eastAsia"/>
                <w:lang w:val="en-US"/>
              </w:rPr>
              <w:t>Loss of livestock</w:t>
            </w:r>
          </w:p>
        </w:tc>
        <w:tc>
          <w:tcPr>
            <w:tcW w:w="1504" w:type="dxa"/>
            <w:tcBorders>
              <w:bottom w:val="single" w:sz="4" w:space="0" w:color="auto"/>
            </w:tcBorders>
            <w:shd w:val="clear" w:color="auto" w:fill="auto"/>
            <w:vAlign w:val="center"/>
            <w:hideMark/>
          </w:tcPr>
          <w:p w14:paraId="2E6F8ECC" w14:textId="77777777" w:rsidR="00065BDD" w:rsidRPr="00065BDD" w:rsidRDefault="00065BDD" w:rsidP="00D905C7">
            <w:pPr>
              <w:jc w:val="center"/>
              <w:rPr>
                <w:lang w:val="en-US"/>
              </w:rPr>
            </w:pPr>
            <w:r w:rsidRPr="00065BDD">
              <w:rPr>
                <w:rFonts w:hint="eastAsia"/>
                <w:lang w:val="en-US"/>
              </w:rPr>
              <w:t>Loss of reindeer</w:t>
            </w:r>
          </w:p>
        </w:tc>
        <w:tc>
          <w:tcPr>
            <w:tcW w:w="1276" w:type="dxa"/>
            <w:tcBorders>
              <w:bottom w:val="single" w:sz="4" w:space="0" w:color="auto"/>
            </w:tcBorders>
            <w:shd w:val="clear" w:color="auto" w:fill="auto"/>
            <w:vAlign w:val="center"/>
            <w:hideMark/>
          </w:tcPr>
          <w:p w14:paraId="08C6004E" w14:textId="77777777" w:rsidR="00065BDD" w:rsidRPr="00065BDD" w:rsidRDefault="00065BDD" w:rsidP="00D905C7">
            <w:pPr>
              <w:jc w:val="center"/>
              <w:rPr>
                <w:lang w:val="en-US"/>
              </w:rPr>
            </w:pPr>
            <w:r w:rsidRPr="00065BDD">
              <w:rPr>
                <w:rFonts w:hint="eastAsia"/>
                <w:lang w:val="en-US"/>
              </w:rPr>
              <w:t>Tax</w:t>
            </w:r>
          </w:p>
        </w:tc>
        <w:tc>
          <w:tcPr>
            <w:tcW w:w="1276" w:type="dxa"/>
            <w:tcBorders>
              <w:bottom w:val="single" w:sz="4" w:space="0" w:color="auto"/>
            </w:tcBorders>
            <w:shd w:val="clear" w:color="auto" w:fill="auto"/>
            <w:vAlign w:val="center"/>
            <w:hideMark/>
          </w:tcPr>
          <w:p w14:paraId="2F065BCC" w14:textId="77777777" w:rsidR="00065BDD" w:rsidRPr="00065BDD" w:rsidRDefault="00065BDD" w:rsidP="00D905C7">
            <w:pPr>
              <w:jc w:val="center"/>
              <w:rPr>
                <w:lang w:val="en-US"/>
              </w:rPr>
            </w:pPr>
            <w:r w:rsidRPr="00065BDD">
              <w:rPr>
                <w:rFonts w:hint="eastAsia"/>
                <w:lang w:val="en-US"/>
              </w:rPr>
              <w:t>Preventative measures</w:t>
            </w:r>
          </w:p>
        </w:tc>
      </w:tr>
      <w:tr w:rsidR="006A3F10" w:rsidRPr="00065BDD" w14:paraId="451EEE27" w14:textId="77777777" w:rsidTr="00D905C7">
        <w:trPr>
          <w:trHeight w:val="676"/>
        </w:trPr>
        <w:tc>
          <w:tcPr>
            <w:tcW w:w="1777" w:type="dxa"/>
            <w:tcBorders>
              <w:bottom w:val="nil"/>
            </w:tcBorders>
            <w:shd w:val="clear" w:color="auto" w:fill="auto"/>
            <w:vAlign w:val="center"/>
            <w:hideMark/>
          </w:tcPr>
          <w:p w14:paraId="6A4B38E2" w14:textId="77777777" w:rsidR="00065BDD" w:rsidRPr="00065BDD" w:rsidRDefault="00065BDD">
            <w:pPr>
              <w:rPr>
                <w:lang w:val="en-US"/>
              </w:rPr>
            </w:pPr>
            <w:r w:rsidRPr="00065BDD">
              <w:rPr>
                <w:rFonts w:hint="eastAsia"/>
                <w:lang w:val="en-US"/>
              </w:rPr>
              <w:t>Environmentalists &amp; Urbanites</w:t>
            </w:r>
          </w:p>
        </w:tc>
        <w:tc>
          <w:tcPr>
            <w:tcW w:w="1358" w:type="dxa"/>
            <w:tcBorders>
              <w:bottom w:val="nil"/>
            </w:tcBorders>
            <w:shd w:val="clear" w:color="auto" w:fill="auto"/>
            <w:vAlign w:val="center"/>
            <w:hideMark/>
          </w:tcPr>
          <w:p w14:paraId="62D228F7" w14:textId="77777777" w:rsidR="00065BDD" w:rsidRPr="00065BDD" w:rsidRDefault="00065BDD" w:rsidP="00D905C7">
            <w:pPr>
              <w:jc w:val="center"/>
              <w:rPr>
                <w:lang w:val="en-US"/>
              </w:rPr>
            </w:pPr>
            <w:r w:rsidRPr="00065BDD">
              <w:rPr>
                <w:rFonts w:hint="eastAsia"/>
                <w:lang w:val="en-US"/>
              </w:rPr>
              <w:t>High</w:t>
            </w:r>
          </w:p>
        </w:tc>
        <w:tc>
          <w:tcPr>
            <w:tcW w:w="1359" w:type="dxa"/>
            <w:tcBorders>
              <w:bottom w:val="nil"/>
            </w:tcBorders>
            <w:shd w:val="clear" w:color="auto" w:fill="auto"/>
            <w:vAlign w:val="center"/>
            <w:hideMark/>
          </w:tcPr>
          <w:p w14:paraId="337A7707" w14:textId="77777777" w:rsidR="00065BDD" w:rsidRPr="00065BDD" w:rsidRDefault="00065BDD" w:rsidP="00D905C7">
            <w:pPr>
              <w:jc w:val="center"/>
              <w:rPr>
                <w:lang w:val="en-US"/>
              </w:rPr>
            </w:pPr>
            <w:r w:rsidRPr="00065BDD">
              <w:rPr>
                <w:rFonts w:hint="eastAsia"/>
                <w:lang w:val="en-US"/>
              </w:rPr>
              <w:t>0</w:t>
            </w:r>
          </w:p>
        </w:tc>
        <w:tc>
          <w:tcPr>
            <w:tcW w:w="1056" w:type="dxa"/>
            <w:tcBorders>
              <w:bottom w:val="nil"/>
            </w:tcBorders>
            <w:shd w:val="clear" w:color="auto" w:fill="auto"/>
            <w:vAlign w:val="center"/>
            <w:hideMark/>
          </w:tcPr>
          <w:p w14:paraId="7C352593" w14:textId="77777777" w:rsidR="00065BDD" w:rsidRPr="00065BDD" w:rsidRDefault="00065BDD" w:rsidP="00D905C7">
            <w:pPr>
              <w:jc w:val="center"/>
              <w:rPr>
                <w:lang w:val="en-US"/>
              </w:rPr>
            </w:pPr>
            <w:r w:rsidRPr="00065BDD">
              <w:rPr>
                <w:rFonts w:hint="eastAsia"/>
                <w:lang w:val="en-US"/>
              </w:rPr>
              <w:t>0</w:t>
            </w:r>
          </w:p>
        </w:tc>
        <w:tc>
          <w:tcPr>
            <w:tcW w:w="1504" w:type="dxa"/>
            <w:tcBorders>
              <w:bottom w:val="nil"/>
            </w:tcBorders>
            <w:shd w:val="clear" w:color="auto" w:fill="auto"/>
            <w:vAlign w:val="center"/>
            <w:hideMark/>
          </w:tcPr>
          <w:p w14:paraId="1DEF7709" w14:textId="77777777" w:rsidR="00065BDD" w:rsidRPr="00065BDD" w:rsidRDefault="00065BDD" w:rsidP="00D905C7">
            <w:pPr>
              <w:jc w:val="center"/>
              <w:rPr>
                <w:lang w:val="en-US"/>
              </w:rPr>
            </w:pPr>
            <w:r w:rsidRPr="00065BDD">
              <w:rPr>
                <w:rFonts w:hint="eastAsia"/>
                <w:lang w:val="en-US"/>
              </w:rPr>
              <w:t>0</w:t>
            </w:r>
          </w:p>
        </w:tc>
        <w:tc>
          <w:tcPr>
            <w:tcW w:w="1276" w:type="dxa"/>
            <w:tcBorders>
              <w:bottom w:val="nil"/>
            </w:tcBorders>
            <w:shd w:val="clear" w:color="auto" w:fill="auto"/>
            <w:vAlign w:val="center"/>
            <w:hideMark/>
          </w:tcPr>
          <w:p w14:paraId="06B646DA" w14:textId="77777777" w:rsidR="00065BDD" w:rsidRPr="00065BDD" w:rsidRDefault="00065BDD" w:rsidP="00D905C7">
            <w:pPr>
              <w:jc w:val="center"/>
              <w:rPr>
                <w:lang w:val="en-US"/>
              </w:rPr>
            </w:pPr>
            <w:r w:rsidRPr="00065BDD">
              <w:rPr>
                <w:rFonts w:hint="eastAsia"/>
                <w:lang w:val="en-US"/>
              </w:rPr>
              <w:t>Low</w:t>
            </w:r>
          </w:p>
        </w:tc>
        <w:tc>
          <w:tcPr>
            <w:tcW w:w="1276" w:type="dxa"/>
            <w:tcBorders>
              <w:bottom w:val="nil"/>
            </w:tcBorders>
            <w:shd w:val="clear" w:color="auto" w:fill="auto"/>
            <w:vAlign w:val="center"/>
            <w:hideMark/>
          </w:tcPr>
          <w:p w14:paraId="19C8BD9D" w14:textId="77777777" w:rsidR="00065BDD" w:rsidRPr="00065BDD" w:rsidRDefault="00065BDD" w:rsidP="00D905C7">
            <w:pPr>
              <w:jc w:val="center"/>
              <w:rPr>
                <w:lang w:val="en-US"/>
              </w:rPr>
            </w:pPr>
            <w:r w:rsidRPr="00065BDD">
              <w:rPr>
                <w:rFonts w:hint="eastAsia"/>
                <w:lang w:val="en-US"/>
              </w:rPr>
              <w:t>0</w:t>
            </w:r>
          </w:p>
        </w:tc>
      </w:tr>
      <w:tr w:rsidR="006A3F10" w:rsidRPr="00065BDD" w14:paraId="6F80D91A" w14:textId="77777777" w:rsidTr="00D905C7">
        <w:trPr>
          <w:trHeight w:val="676"/>
        </w:trPr>
        <w:tc>
          <w:tcPr>
            <w:tcW w:w="1777" w:type="dxa"/>
            <w:tcBorders>
              <w:top w:val="nil"/>
              <w:bottom w:val="nil"/>
            </w:tcBorders>
            <w:shd w:val="clear" w:color="auto" w:fill="auto"/>
            <w:vAlign w:val="center"/>
            <w:hideMark/>
          </w:tcPr>
          <w:p w14:paraId="4EA317E6" w14:textId="77777777" w:rsidR="00065BDD" w:rsidRPr="00065BDD" w:rsidRDefault="00065BDD">
            <w:pPr>
              <w:jc w:val="left"/>
              <w:rPr>
                <w:lang w:val="en-US"/>
              </w:rPr>
            </w:pPr>
            <w:r w:rsidRPr="00065BDD">
              <w:rPr>
                <w:rFonts w:hint="eastAsia"/>
                <w:lang w:val="en-US"/>
              </w:rPr>
              <w:t>Hunters</w:t>
            </w:r>
          </w:p>
        </w:tc>
        <w:tc>
          <w:tcPr>
            <w:tcW w:w="1358" w:type="dxa"/>
            <w:tcBorders>
              <w:top w:val="nil"/>
              <w:bottom w:val="nil"/>
            </w:tcBorders>
            <w:shd w:val="clear" w:color="auto" w:fill="auto"/>
            <w:vAlign w:val="center"/>
            <w:hideMark/>
          </w:tcPr>
          <w:p w14:paraId="61D8A234" w14:textId="77777777" w:rsidR="00065BDD" w:rsidRPr="00065BDD" w:rsidRDefault="00065BDD" w:rsidP="00D905C7">
            <w:pPr>
              <w:jc w:val="center"/>
              <w:rPr>
                <w:lang w:val="en-US"/>
              </w:rPr>
            </w:pPr>
            <w:r w:rsidRPr="00065BDD">
              <w:rPr>
                <w:rFonts w:hint="eastAsia"/>
                <w:lang w:val="en-US"/>
              </w:rPr>
              <w:t>Low</w:t>
            </w:r>
          </w:p>
        </w:tc>
        <w:tc>
          <w:tcPr>
            <w:tcW w:w="1359" w:type="dxa"/>
            <w:tcBorders>
              <w:top w:val="nil"/>
              <w:bottom w:val="nil"/>
            </w:tcBorders>
            <w:shd w:val="clear" w:color="auto" w:fill="auto"/>
            <w:vAlign w:val="center"/>
            <w:hideMark/>
          </w:tcPr>
          <w:p w14:paraId="4ED381F3" w14:textId="77777777" w:rsidR="00065BDD" w:rsidRPr="00065BDD" w:rsidRDefault="00065BDD" w:rsidP="00D905C7">
            <w:pPr>
              <w:jc w:val="center"/>
              <w:rPr>
                <w:lang w:val="en-US"/>
              </w:rPr>
            </w:pPr>
            <w:r w:rsidRPr="00065BDD">
              <w:rPr>
                <w:rFonts w:hint="eastAsia"/>
                <w:lang w:val="en-US"/>
              </w:rPr>
              <w:t>High</w:t>
            </w:r>
          </w:p>
        </w:tc>
        <w:tc>
          <w:tcPr>
            <w:tcW w:w="1056" w:type="dxa"/>
            <w:tcBorders>
              <w:top w:val="nil"/>
              <w:bottom w:val="nil"/>
            </w:tcBorders>
            <w:shd w:val="clear" w:color="auto" w:fill="auto"/>
            <w:vAlign w:val="center"/>
            <w:hideMark/>
          </w:tcPr>
          <w:p w14:paraId="232D380C" w14:textId="77777777" w:rsidR="00065BDD" w:rsidRPr="00065BDD" w:rsidRDefault="00065BDD" w:rsidP="00D905C7">
            <w:pPr>
              <w:jc w:val="center"/>
              <w:rPr>
                <w:lang w:val="en-US"/>
              </w:rPr>
            </w:pPr>
            <w:r w:rsidRPr="00065BDD">
              <w:rPr>
                <w:rFonts w:hint="eastAsia"/>
                <w:lang w:val="en-US"/>
              </w:rPr>
              <w:t>0</w:t>
            </w:r>
          </w:p>
        </w:tc>
        <w:tc>
          <w:tcPr>
            <w:tcW w:w="1504" w:type="dxa"/>
            <w:tcBorders>
              <w:top w:val="nil"/>
              <w:bottom w:val="nil"/>
            </w:tcBorders>
            <w:shd w:val="clear" w:color="auto" w:fill="auto"/>
            <w:vAlign w:val="center"/>
            <w:hideMark/>
          </w:tcPr>
          <w:p w14:paraId="18CBE600" w14:textId="77777777" w:rsidR="00065BDD" w:rsidRPr="00065BDD" w:rsidRDefault="00065BDD" w:rsidP="00D905C7">
            <w:pPr>
              <w:jc w:val="center"/>
              <w:rPr>
                <w:lang w:val="en-US"/>
              </w:rPr>
            </w:pPr>
            <w:r w:rsidRPr="00065BDD">
              <w:rPr>
                <w:rFonts w:hint="eastAsia"/>
                <w:lang w:val="en-US"/>
              </w:rPr>
              <w:t>0</w:t>
            </w:r>
          </w:p>
        </w:tc>
        <w:tc>
          <w:tcPr>
            <w:tcW w:w="1276" w:type="dxa"/>
            <w:tcBorders>
              <w:top w:val="nil"/>
              <w:bottom w:val="nil"/>
            </w:tcBorders>
            <w:shd w:val="clear" w:color="auto" w:fill="auto"/>
            <w:vAlign w:val="center"/>
            <w:hideMark/>
          </w:tcPr>
          <w:p w14:paraId="614345F8" w14:textId="77777777" w:rsidR="00065BDD" w:rsidRPr="00065BDD" w:rsidRDefault="00065BDD" w:rsidP="00D905C7">
            <w:pPr>
              <w:jc w:val="center"/>
              <w:rPr>
                <w:lang w:val="en-US"/>
              </w:rPr>
            </w:pPr>
            <w:r w:rsidRPr="00065BDD">
              <w:rPr>
                <w:rFonts w:hint="eastAsia"/>
                <w:lang w:val="en-US"/>
              </w:rPr>
              <w:t>Low</w:t>
            </w:r>
          </w:p>
        </w:tc>
        <w:tc>
          <w:tcPr>
            <w:tcW w:w="1276" w:type="dxa"/>
            <w:tcBorders>
              <w:top w:val="nil"/>
              <w:bottom w:val="nil"/>
            </w:tcBorders>
            <w:shd w:val="clear" w:color="auto" w:fill="auto"/>
            <w:vAlign w:val="center"/>
            <w:hideMark/>
          </w:tcPr>
          <w:p w14:paraId="6CE02F3B" w14:textId="77777777" w:rsidR="00065BDD" w:rsidRPr="00065BDD" w:rsidRDefault="00065BDD" w:rsidP="00D905C7">
            <w:pPr>
              <w:jc w:val="center"/>
              <w:rPr>
                <w:lang w:val="en-US"/>
              </w:rPr>
            </w:pPr>
            <w:r w:rsidRPr="00065BDD">
              <w:rPr>
                <w:rFonts w:hint="eastAsia"/>
                <w:lang w:val="en-US"/>
              </w:rPr>
              <w:t>0</w:t>
            </w:r>
          </w:p>
        </w:tc>
      </w:tr>
      <w:tr w:rsidR="006A3F10" w:rsidRPr="00065BDD" w14:paraId="281C1F81" w14:textId="77777777" w:rsidTr="00D905C7">
        <w:trPr>
          <w:trHeight w:val="676"/>
        </w:trPr>
        <w:tc>
          <w:tcPr>
            <w:tcW w:w="1777" w:type="dxa"/>
            <w:tcBorders>
              <w:top w:val="nil"/>
              <w:bottom w:val="nil"/>
            </w:tcBorders>
            <w:shd w:val="clear" w:color="auto" w:fill="auto"/>
            <w:vAlign w:val="center"/>
            <w:hideMark/>
          </w:tcPr>
          <w:p w14:paraId="3D159F39" w14:textId="77777777" w:rsidR="00065BDD" w:rsidRPr="00065BDD" w:rsidRDefault="00065BDD">
            <w:pPr>
              <w:jc w:val="left"/>
              <w:rPr>
                <w:lang w:val="en-US"/>
              </w:rPr>
            </w:pPr>
            <w:r w:rsidRPr="00065BDD">
              <w:rPr>
                <w:rFonts w:hint="eastAsia"/>
                <w:lang w:val="en-US"/>
              </w:rPr>
              <w:t>Farmers</w:t>
            </w:r>
          </w:p>
        </w:tc>
        <w:tc>
          <w:tcPr>
            <w:tcW w:w="1358" w:type="dxa"/>
            <w:tcBorders>
              <w:top w:val="nil"/>
              <w:bottom w:val="nil"/>
            </w:tcBorders>
            <w:shd w:val="clear" w:color="auto" w:fill="auto"/>
            <w:vAlign w:val="center"/>
            <w:hideMark/>
          </w:tcPr>
          <w:p w14:paraId="018A3364" w14:textId="77777777" w:rsidR="00065BDD" w:rsidRPr="00065BDD" w:rsidRDefault="00065BDD" w:rsidP="00D905C7">
            <w:pPr>
              <w:jc w:val="center"/>
              <w:rPr>
                <w:lang w:val="en-US"/>
              </w:rPr>
            </w:pPr>
            <w:r w:rsidRPr="00065BDD">
              <w:rPr>
                <w:rFonts w:hint="eastAsia"/>
                <w:lang w:val="en-US"/>
              </w:rPr>
              <w:t>Low</w:t>
            </w:r>
          </w:p>
        </w:tc>
        <w:tc>
          <w:tcPr>
            <w:tcW w:w="1359" w:type="dxa"/>
            <w:tcBorders>
              <w:top w:val="nil"/>
              <w:bottom w:val="nil"/>
            </w:tcBorders>
            <w:shd w:val="clear" w:color="auto" w:fill="auto"/>
            <w:vAlign w:val="center"/>
            <w:hideMark/>
          </w:tcPr>
          <w:p w14:paraId="2DE22319" w14:textId="77777777" w:rsidR="00065BDD" w:rsidRPr="00065BDD" w:rsidRDefault="00065BDD" w:rsidP="00D905C7">
            <w:pPr>
              <w:jc w:val="center"/>
              <w:rPr>
                <w:lang w:val="en-US"/>
              </w:rPr>
            </w:pPr>
            <w:r w:rsidRPr="00065BDD">
              <w:rPr>
                <w:rFonts w:hint="eastAsia"/>
                <w:lang w:val="en-US"/>
              </w:rPr>
              <w:t>0</w:t>
            </w:r>
          </w:p>
        </w:tc>
        <w:tc>
          <w:tcPr>
            <w:tcW w:w="1056" w:type="dxa"/>
            <w:tcBorders>
              <w:top w:val="nil"/>
              <w:bottom w:val="nil"/>
            </w:tcBorders>
            <w:shd w:val="clear" w:color="auto" w:fill="auto"/>
            <w:vAlign w:val="center"/>
            <w:hideMark/>
          </w:tcPr>
          <w:p w14:paraId="57695085" w14:textId="77777777" w:rsidR="00065BDD" w:rsidRPr="00065BDD" w:rsidRDefault="00065BDD" w:rsidP="00D905C7">
            <w:pPr>
              <w:jc w:val="center"/>
              <w:rPr>
                <w:lang w:val="en-US"/>
              </w:rPr>
            </w:pPr>
            <w:r w:rsidRPr="00065BDD">
              <w:rPr>
                <w:rFonts w:hint="eastAsia"/>
                <w:lang w:val="en-US"/>
              </w:rPr>
              <w:t>High</w:t>
            </w:r>
          </w:p>
        </w:tc>
        <w:tc>
          <w:tcPr>
            <w:tcW w:w="1504" w:type="dxa"/>
            <w:tcBorders>
              <w:top w:val="nil"/>
              <w:bottom w:val="nil"/>
            </w:tcBorders>
            <w:shd w:val="clear" w:color="auto" w:fill="auto"/>
            <w:vAlign w:val="center"/>
            <w:hideMark/>
          </w:tcPr>
          <w:p w14:paraId="7E42ECDF" w14:textId="77777777" w:rsidR="00065BDD" w:rsidRPr="00065BDD" w:rsidRDefault="00065BDD" w:rsidP="00D905C7">
            <w:pPr>
              <w:jc w:val="center"/>
              <w:rPr>
                <w:lang w:val="en-US"/>
              </w:rPr>
            </w:pPr>
            <w:r w:rsidRPr="00065BDD">
              <w:rPr>
                <w:rFonts w:hint="eastAsia"/>
                <w:lang w:val="en-US"/>
              </w:rPr>
              <w:t>0</w:t>
            </w:r>
          </w:p>
        </w:tc>
        <w:tc>
          <w:tcPr>
            <w:tcW w:w="1276" w:type="dxa"/>
            <w:tcBorders>
              <w:top w:val="nil"/>
              <w:bottom w:val="nil"/>
            </w:tcBorders>
            <w:shd w:val="clear" w:color="auto" w:fill="auto"/>
            <w:vAlign w:val="center"/>
            <w:hideMark/>
          </w:tcPr>
          <w:p w14:paraId="68861468" w14:textId="77777777" w:rsidR="00065BDD" w:rsidRPr="00065BDD" w:rsidRDefault="00065BDD" w:rsidP="00D905C7">
            <w:pPr>
              <w:jc w:val="center"/>
              <w:rPr>
                <w:lang w:val="en-US"/>
              </w:rPr>
            </w:pPr>
            <w:r w:rsidRPr="00065BDD">
              <w:rPr>
                <w:rFonts w:hint="eastAsia"/>
                <w:lang w:val="en-US"/>
              </w:rPr>
              <w:t>Low</w:t>
            </w:r>
          </w:p>
        </w:tc>
        <w:tc>
          <w:tcPr>
            <w:tcW w:w="1276" w:type="dxa"/>
            <w:tcBorders>
              <w:top w:val="nil"/>
              <w:bottom w:val="nil"/>
            </w:tcBorders>
            <w:shd w:val="clear" w:color="auto" w:fill="auto"/>
            <w:vAlign w:val="center"/>
            <w:hideMark/>
          </w:tcPr>
          <w:p w14:paraId="7AC9BB1C" w14:textId="77777777" w:rsidR="00065BDD" w:rsidRPr="00065BDD" w:rsidRDefault="00065BDD" w:rsidP="00D905C7">
            <w:pPr>
              <w:jc w:val="center"/>
              <w:rPr>
                <w:lang w:val="en-US"/>
              </w:rPr>
            </w:pPr>
            <w:r w:rsidRPr="00065BDD">
              <w:rPr>
                <w:rFonts w:hint="eastAsia"/>
                <w:lang w:val="en-US"/>
              </w:rPr>
              <w:t>Medium</w:t>
            </w:r>
          </w:p>
        </w:tc>
      </w:tr>
      <w:tr w:rsidR="006A3F10" w:rsidRPr="00065BDD" w14:paraId="41981497" w14:textId="77777777" w:rsidTr="00D905C7">
        <w:trPr>
          <w:trHeight w:val="676"/>
        </w:trPr>
        <w:tc>
          <w:tcPr>
            <w:tcW w:w="1777" w:type="dxa"/>
            <w:tcBorders>
              <w:top w:val="nil"/>
              <w:bottom w:val="single" w:sz="4" w:space="0" w:color="auto"/>
            </w:tcBorders>
            <w:shd w:val="clear" w:color="auto" w:fill="auto"/>
            <w:vAlign w:val="center"/>
            <w:hideMark/>
          </w:tcPr>
          <w:p w14:paraId="59F154EE" w14:textId="77777777" w:rsidR="00065BDD" w:rsidRPr="00065BDD" w:rsidRDefault="00065BDD">
            <w:pPr>
              <w:rPr>
                <w:lang w:val="en-US"/>
              </w:rPr>
            </w:pPr>
            <w:r w:rsidRPr="00065BDD">
              <w:rPr>
                <w:rFonts w:hint="eastAsia"/>
                <w:lang w:val="en-US"/>
              </w:rPr>
              <w:t>Reindeer Herders</w:t>
            </w:r>
          </w:p>
        </w:tc>
        <w:tc>
          <w:tcPr>
            <w:tcW w:w="1358" w:type="dxa"/>
            <w:tcBorders>
              <w:top w:val="nil"/>
            </w:tcBorders>
            <w:shd w:val="clear" w:color="auto" w:fill="auto"/>
            <w:vAlign w:val="center"/>
            <w:hideMark/>
          </w:tcPr>
          <w:p w14:paraId="1A5409BA" w14:textId="77777777" w:rsidR="00065BDD" w:rsidRPr="00065BDD" w:rsidRDefault="00065BDD" w:rsidP="00D905C7">
            <w:pPr>
              <w:jc w:val="center"/>
              <w:rPr>
                <w:lang w:val="en-US"/>
              </w:rPr>
            </w:pPr>
            <w:r w:rsidRPr="00065BDD">
              <w:rPr>
                <w:rFonts w:hint="eastAsia"/>
                <w:lang w:val="en-US"/>
              </w:rPr>
              <w:t>Low</w:t>
            </w:r>
          </w:p>
        </w:tc>
        <w:tc>
          <w:tcPr>
            <w:tcW w:w="1359" w:type="dxa"/>
            <w:tcBorders>
              <w:top w:val="nil"/>
            </w:tcBorders>
            <w:shd w:val="clear" w:color="auto" w:fill="auto"/>
            <w:vAlign w:val="center"/>
            <w:hideMark/>
          </w:tcPr>
          <w:p w14:paraId="2505E130" w14:textId="77777777" w:rsidR="00065BDD" w:rsidRPr="00065BDD" w:rsidRDefault="00065BDD" w:rsidP="00D905C7">
            <w:pPr>
              <w:jc w:val="center"/>
              <w:rPr>
                <w:lang w:val="en-US"/>
              </w:rPr>
            </w:pPr>
            <w:r w:rsidRPr="00065BDD">
              <w:rPr>
                <w:rFonts w:hint="eastAsia"/>
                <w:lang w:val="en-US"/>
              </w:rPr>
              <w:t>0</w:t>
            </w:r>
          </w:p>
        </w:tc>
        <w:tc>
          <w:tcPr>
            <w:tcW w:w="1056" w:type="dxa"/>
            <w:tcBorders>
              <w:top w:val="nil"/>
            </w:tcBorders>
            <w:shd w:val="clear" w:color="auto" w:fill="auto"/>
            <w:vAlign w:val="center"/>
            <w:hideMark/>
          </w:tcPr>
          <w:p w14:paraId="6D9CC640" w14:textId="77777777" w:rsidR="00065BDD" w:rsidRPr="00065BDD" w:rsidRDefault="00065BDD" w:rsidP="00D905C7">
            <w:pPr>
              <w:jc w:val="center"/>
              <w:rPr>
                <w:lang w:val="en-US"/>
              </w:rPr>
            </w:pPr>
            <w:r w:rsidRPr="00065BDD">
              <w:rPr>
                <w:rFonts w:hint="eastAsia"/>
                <w:lang w:val="en-US"/>
              </w:rPr>
              <w:t>0</w:t>
            </w:r>
          </w:p>
        </w:tc>
        <w:tc>
          <w:tcPr>
            <w:tcW w:w="1504" w:type="dxa"/>
            <w:tcBorders>
              <w:top w:val="nil"/>
            </w:tcBorders>
            <w:shd w:val="clear" w:color="auto" w:fill="auto"/>
            <w:vAlign w:val="center"/>
            <w:hideMark/>
          </w:tcPr>
          <w:p w14:paraId="326E80F5" w14:textId="77777777" w:rsidR="00065BDD" w:rsidRPr="00065BDD" w:rsidRDefault="00065BDD" w:rsidP="00D905C7">
            <w:pPr>
              <w:jc w:val="center"/>
              <w:rPr>
                <w:lang w:val="en-US"/>
              </w:rPr>
            </w:pPr>
            <w:r w:rsidRPr="00065BDD">
              <w:rPr>
                <w:rFonts w:hint="eastAsia"/>
                <w:lang w:val="en-US"/>
              </w:rPr>
              <w:t>High</w:t>
            </w:r>
          </w:p>
        </w:tc>
        <w:tc>
          <w:tcPr>
            <w:tcW w:w="1276" w:type="dxa"/>
            <w:tcBorders>
              <w:top w:val="nil"/>
            </w:tcBorders>
            <w:shd w:val="clear" w:color="auto" w:fill="auto"/>
            <w:vAlign w:val="center"/>
            <w:hideMark/>
          </w:tcPr>
          <w:p w14:paraId="54560CA5" w14:textId="77777777" w:rsidR="00065BDD" w:rsidRPr="00065BDD" w:rsidRDefault="00065BDD" w:rsidP="00D905C7">
            <w:pPr>
              <w:jc w:val="center"/>
              <w:rPr>
                <w:lang w:val="en-US"/>
              </w:rPr>
            </w:pPr>
            <w:r w:rsidRPr="00065BDD">
              <w:rPr>
                <w:rFonts w:hint="eastAsia"/>
                <w:lang w:val="en-US"/>
              </w:rPr>
              <w:t>Low</w:t>
            </w:r>
          </w:p>
        </w:tc>
        <w:tc>
          <w:tcPr>
            <w:tcW w:w="1276" w:type="dxa"/>
            <w:tcBorders>
              <w:top w:val="nil"/>
            </w:tcBorders>
            <w:shd w:val="clear" w:color="auto" w:fill="auto"/>
            <w:vAlign w:val="center"/>
            <w:hideMark/>
          </w:tcPr>
          <w:p w14:paraId="04300763" w14:textId="77777777" w:rsidR="00065BDD" w:rsidRPr="00065BDD" w:rsidRDefault="00065BDD" w:rsidP="00D905C7">
            <w:pPr>
              <w:jc w:val="center"/>
              <w:rPr>
                <w:lang w:val="en-US"/>
              </w:rPr>
            </w:pPr>
            <w:r w:rsidRPr="00065BDD">
              <w:rPr>
                <w:rFonts w:hint="eastAsia"/>
                <w:lang w:val="en-US"/>
              </w:rPr>
              <w:t>0</w:t>
            </w:r>
          </w:p>
        </w:tc>
      </w:tr>
      <w:tr w:rsidR="006A3F10" w:rsidRPr="00065BDD" w14:paraId="7477C0AE" w14:textId="77777777" w:rsidTr="00D905C7">
        <w:trPr>
          <w:trHeight w:val="676"/>
        </w:trPr>
        <w:tc>
          <w:tcPr>
            <w:tcW w:w="1777" w:type="dxa"/>
            <w:tcBorders>
              <w:bottom w:val="single" w:sz="4" w:space="0" w:color="auto"/>
              <w:tl2br w:val="single" w:sz="4" w:space="0" w:color="auto"/>
            </w:tcBorders>
            <w:shd w:val="clear" w:color="auto" w:fill="auto"/>
            <w:hideMark/>
          </w:tcPr>
          <w:p w14:paraId="6C6ED381" w14:textId="77777777" w:rsidR="00065BDD" w:rsidRDefault="00065BDD" w:rsidP="00065BDD">
            <w:pPr>
              <w:jc w:val="right"/>
              <w:rPr>
                <w:lang w:val="en-US"/>
              </w:rPr>
            </w:pPr>
            <w:r w:rsidRPr="00065BDD">
              <w:rPr>
                <w:rFonts w:hint="eastAsia"/>
                <w:lang w:val="en-US"/>
              </w:rPr>
              <w:t xml:space="preserve">　　</w:t>
            </w:r>
            <w:r>
              <w:rPr>
                <w:rFonts w:hint="eastAsia"/>
                <w:lang w:val="en-US"/>
              </w:rPr>
              <w:t>In</w:t>
            </w:r>
            <w:r>
              <w:rPr>
                <w:lang w:val="en-US"/>
              </w:rPr>
              <w:t>terests</w:t>
            </w:r>
          </w:p>
          <w:p w14:paraId="72B4E835" w14:textId="77777777" w:rsidR="00065BDD" w:rsidRDefault="00065BDD" w:rsidP="00065BDD">
            <w:pPr>
              <w:rPr>
                <w:lang w:val="en-US"/>
              </w:rPr>
            </w:pPr>
          </w:p>
          <w:p w14:paraId="025AC478" w14:textId="213D2C45" w:rsidR="00065BDD" w:rsidRPr="00065BDD" w:rsidRDefault="00065BDD" w:rsidP="00065BDD">
            <w:pPr>
              <w:jc w:val="left"/>
              <w:rPr>
                <w:lang w:val="en-US"/>
              </w:rPr>
            </w:pPr>
            <w:r>
              <w:rPr>
                <w:lang w:val="en-US"/>
              </w:rPr>
              <w:t>Stakeholders</w:t>
            </w:r>
          </w:p>
        </w:tc>
        <w:tc>
          <w:tcPr>
            <w:tcW w:w="1358" w:type="dxa"/>
            <w:tcBorders>
              <w:bottom w:val="single" w:sz="4" w:space="0" w:color="auto"/>
            </w:tcBorders>
            <w:shd w:val="clear" w:color="auto" w:fill="auto"/>
            <w:vAlign w:val="center"/>
            <w:hideMark/>
          </w:tcPr>
          <w:p w14:paraId="6F2FDA60" w14:textId="77777777" w:rsidR="00065BDD" w:rsidRPr="00065BDD" w:rsidRDefault="00065BDD" w:rsidP="00D905C7">
            <w:pPr>
              <w:jc w:val="center"/>
              <w:rPr>
                <w:lang w:val="en-US"/>
              </w:rPr>
            </w:pPr>
            <w:r w:rsidRPr="00065BDD">
              <w:rPr>
                <w:rFonts w:hint="eastAsia"/>
                <w:lang w:val="en-US"/>
              </w:rPr>
              <w:t>Ecotourism</w:t>
            </w:r>
          </w:p>
        </w:tc>
        <w:tc>
          <w:tcPr>
            <w:tcW w:w="1359" w:type="dxa"/>
            <w:tcBorders>
              <w:bottom w:val="single" w:sz="4" w:space="0" w:color="auto"/>
            </w:tcBorders>
            <w:shd w:val="clear" w:color="auto" w:fill="auto"/>
            <w:vAlign w:val="center"/>
            <w:hideMark/>
          </w:tcPr>
          <w:p w14:paraId="19D98A38" w14:textId="77777777" w:rsidR="00065BDD" w:rsidRPr="00065BDD" w:rsidRDefault="00065BDD" w:rsidP="00D905C7">
            <w:pPr>
              <w:jc w:val="center"/>
              <w:rPr>
                <w:lang w:val="en-US"/>
              </w:rPr>
            </w:pPr>
            <w:r w:rsidRPr="00065BDD">
              <w:rPr>
                <w:rFonts w:hint="eastAsia"/>
                <w:lang w:val="en-US"/>
              </w:rPr>
              <w:t>Biophilia</w:t>
            </w:r>
          </w:p>
        </w:tc>
        <w:tc>
          <w:tcPr>
            <w:tcW w:w="1056" w:type="dxa"/>
            <w:tcBorders>
              <w:bottom w:val="single" w:sz="4" w:space="0" w:color="auto"/>
            </w:tcBorders>
            <w:shd w:val="clear" w:color="auto" w:fill="auto"/>
            <w:vAlign w:val="center"/>
            <w:hideMark/>
          </w:tcPr>
          <w:p w14:paraId="49983BC4" w14:textId="77777777" w:rsidR="00065BDD" w:rsidRPr="00065BDD" w:rsidRDefault="00065BDD" w:rsidP="00D905C7">
            <w:pPr>
              <w:jc w:val="center"/>
              <w:rPr>
                <w:lang w:val="en-US"/>
              </w:rPr>
            </w:pPr>
            <w:r w:rsidRPr="00065BDD">
              <w:rPr>
                <w:rFonts w:hint="eastAsia"/>
                <w:lang w:val="en-US"/>
              </w:rPr>
              <w:t>Fear of wolves</w:t>
            </w:r>
          </w:p>
        </w:tc>
        <w:tc>
          <w:tcPr>
            <w:tcW w:w="1504" w:type="dxa"/>
            <w:tcBorders>
              <w:bottom w:val="single" w:sz="4" w:space="0" w:color="auto"/>
            </w:tcBorders>
            <w:shd w:val="clear" w:color="auto" w:fill="auto"/>
            <w:vAlign w:val="center"/>
            <w:hideMark/>
          </w:tcPr>
          <w:p w14:paraId="7039BB99" w14:textId="77777777" w:rsidR="00065BDD" w:rsidRPr="00065BDD" w:rsidRDefault="00065BDD" w:rsidP="00D905C7">
            <w:pPr>
              <w:jc w:val="center"/>
              <w:rPr>
                <w:lang w:val="en-US"/>
              </w:rPr>
            </w:pPr>
            <w:r w:rsidRPr="00065BDD">
              <w:rPr>
                <w:rFonts w:hint="eastAsia"/>
                <w:lang w:val="en-US"/>
              </w:rPr>
              <w:t>Hunting culture</w:t>
            </w:r>
          </w:p>
        </w:tc>
        <w:tc>
          <w:tcPr>
            <w:tcW w:w="1276" w:type="dxa"/>
            <w:tcBorders>
              <w:bottom w:val="single" w:sz="4" w:space="0" w:color="auto"/>
            </w:tcBorders>
            <w:shd w:val="clear" w:color="auto" w:fill="auto"/>
            <w:vAlign w:val="center"/>
            <w:hideMark/>
          </w:tcPr>
          <w:p w14:paraId="71DEBDE9" w14:textId="77777777" w:rsidR="00065BDD" w:rsidRPr="00065BDD" w:rsidRDefault="00065BDD" w:rsidP="00D905C7">
            <w:pPr>
              <w:jc w:val="center"/>
              <w:rPr>
                <w:lang w:val="en-US"/>
              </w:rPr>
            </w:pPr>
            <w:r w:rsidRPr="00065BDD">
              <w:rPr>
                <w:rFonts w:hint="eastAsia"/>
                <w:lang w:val="en-US"/>
              </w:rPr>
              <w:t>Sami culture</w:t>
            </w:r>
          </w:p>
        </w:tc>
        <w:tc>
          <w:tcPr>
            <w:tcW w:w="1276" w:type="dxa"/>
            <w:tcBorders>
              <w:bottom w:val="single" w:sz="4" w:space="0" w:color="auto"/>
            </w:tcBorders>
            <w:shd w:val="clear" w:color="auto" w:fill="auto"/>
            <w:vAlign w:val="center"/>
            <w:hideMark/>
          </w:tcPr>
          <w:p w14:paraId="0928920D" w14:textId="3BDF1DF8" w:rsidR="00065BDD" w:rsidRPr="00065BDD" w:rsidRDefault="00065BDD" w:rsidP="00D905C7">
            <w:pPr>
              <w:jc w:val="center"/>
              <w:rPr>
                <w:lang w:val="en-US"/>
              </w:rPr>
            </w:pPr>
          </w:p>
        </w:tc>
      </w:tr>
      <w:tr w:rsidR="006A3F10" w:rsidRPr="00065BDD" w14:paraId="7EB59854" w14:textId="77777777" w:rsidTr="00D905C7">
        <w:trPr>
          <w:trHeight w:val="676"/>
        </w:trPr>
        <w:tc>
          <w:tcPr>
            <w:tcW w:w="1777" w:type="dxa"/>
            <w:tcBorders>
              <w:bottom w:val="nil"/>
            </w:tcBorders>
            <w:shd w:val="clear" w:color="auto" w:fill="auto"/>
            <w:vAlign w:val="center"/>
            <w:hideMark/>
          </w:tcPr>
          <w:p w14:paraId="3127C9C0" w14:textId="77777777" w:rsidR="00065BDD" w:rsidRPr="00065BDD" w:rsidRDefault="00065BDD">
            <w:pPr>
              <w:rPr>
                <w:lang w:val="en-US"/>
              </w:rPr>
            </w:pPr>
            <w:r w:rsidRPr="00065BDD">
              <w:rPr>
                <w:rFonts w:hint="eastAsia"/>
                <w:lang w:val="en-US"/>
              </w:rPr>
              <w:t>Environmentalists &amp; Urbanites</w:t>
            </w:r>
          </w:p>
        </w:tc>
        <w:tc>
          <w:tcPr>
            <w:tcW w:w="1358" w:type="dxa"/>
            <w:tcBorders>
              <w:bottom w:val="nil"/>
            </w:tcBorders>
            <w:shd w:val="clear" w:color="auto" w:fill="auto"/>
            <w:vAlign w:val="center"/>
            <w:hideMark/>
          </w:tcPr>
          <w:p w14:paraId="5E738C03" w14:textId="77777777" w:rsidR="00065BDD" w:rsidRPr="00065BDD" w:rsidRDefault="00065BDD" w:rsidP="00D905C7">
            <w:pPr>
              <w:jc w:val="center"/>
              <w:rPr>
                <w:lang w:val="en-US"/>
              </w:rPr>
            </w:pPr>
            <w:r w:rsidRPr="00065BDD">
              <w:rPr>
                <w:rFonts w:hint="eastAsia"/>
                <w:lang w:val="en-US"/>
              </w:rPr>
              <w:t>0</w:t>
            </w:r>
          </w:p>
        </w:tc>
        <w:tc>
          <w:tcPr>
            <w:tcW w:w="1359" w:type="dxa"/>
            <w:tcBorders>
              <w:bottom w:val="nil"/>
            </w:tcBorders>
            <w:shd w:val="clear" w:color="auto" w:fill="auto"/>
            <w:vAlign w:val="center"/>
            <w:hideMark/>
          </w:tcPr>
          <w:p w14:paraId="11CF30F3" w14:textId="77777777" w:rsidR="00065BDD" w:rsidRPr="00065BDD" w:rsidRDefault="00065BDD" w:rsidP="00D905C7">
            <w:pPr>
              <w:jc w:val="center"/>
              <w:rPr>
                <w:lang w:val="en-US"/>
              </w:rPr>
            </w:pPr>
            <w:r w:rsidRPr="00065BDD">
              <w:rPr>
                <w:rFonts w:hint="eastAsia"/>
                <w:lang w:val="en-US"/>
              </w:rPr>
              <w:t>High</w:t>
            </w:r>
          </w:p>
        </w:tc>
        <w:tc>
          <w:tcPr>
            <w:tcW w:w="1056" w:type="dxa"/>
            <w:tcBorders>
              <w:bottom w:val="nil"/>
            </w:tcBorders>
            <w:shd w:val="clear" w:color="auto" w:fill="auto"/>
            <w:vAlign w:val="center"/>
            <w:hideMark/>
          </w:tcPr>
          <w:p w14:paraId="5495964B" w14:textId="77777777" w:rsidR="00065BDD" w:rsidRPr="00065BDD" w:rsidRDefault="00065BDD" w:rsidP="00D905C7">
            <w:pPr>
              <w:jc w:val="center"/>
              <w:rPr>
                <w:lang w:val="en-US"/>
              </w:rPr>
            </w:pPr>
            <w:r w:rsidRPr="00065BDD">
              <w:rPr>
                <w:rFonts w:hint="eastAsia"/>
                <w:lang w:val="en-US"/>
              </w:rPr>
              <w:t>High</w:t>
            </w:r>
          </w:p>
        </w:tc>
        <w:tc>
          <w:tcPr>
            <w:tcW w:w="1504" w:type="dxa"/>
            <w:tcBorders>
              <w:bottom w:val="nil"/>
            </w:tcBorders>
            <w:shd w:val="clear" w:color="auto" w:fill="auto"/>
            <w:vAlign w:val="center"/>
            <w:hideMark/>
          </w:tcPr>
          <w:p w14:paraId="09B3A80C" w14:textId="77777777" w:rsidR="00065BDD" w:rsidRPr="00065BDD" w:rsidRDefault="00065BDD" w:rsidP="00D905C7">
            <w:pPr>
              <w:jc w:val="center"/>
              <w:rPr>
                <w:lang w:val="en-US"/>
              </w:rPr>
            </w:pPr>
            <w:r w:rsidRPr="00065BDD">
              <w:rPr>
                <w:rFonts w:hint="eastAsia"/>
                <w:lang w:val="en-US"/>
              </w:rPr>
              <w:t>0</w:t>
            </w:r>
          </w:p>
        </w:tc>
        <w:tc>
          <w:tcPr>
            <w:tcW w:w="1276" w:type="dxa"/>
            <w:tcBorders>
              <w:bottom w:val="nil"/>
            </w:tcBorders>
            <w:shd w:val="clear" w:color="auto" w:fill="auto"/>
            <w:vAlign w:val="center"/>
            <w:hideMark/>
          </w:tcPr>
          <w:p w14:paraId="4C427DF2" w14:textId="77777777" w:rsidR="00065BDD" w:rsidRPr="00065BDD" w:rsidRDefault="00065BDD" w:rsidP="00D905C7">
            <w:pPr>
              <w:jc w:val="center"/>
              <w:rPr>
                <w:lang w:val="en-US"/>
              </w:rPr>
            </w:pPr>
            <w:r w:rsidRPr="00065BDD">
              <w:rPr>
                <w:rFonts w:hint="eastAsia"/>
                <w:lang w:val="en-US"/>
              </w:rPr>
              <w:t>0</w:t>
            </w:r>
          </w:p>
        </w:tc>
        <w:tc>
          <w:tcPr>
            <w:tcW w:w="1276" w:type="dxa"/>
            <w:tcBorders>
              <w:bottom w:val="nil"/>
            </w:tcBorders>
            <w:shd w:val="clear" w:color="auto" w:fill="auto"/>
            <w:vAlign w:val="center"/>
            <w:hideMark/>
          </w:tcPr>
          <w:p w14:paraId="2DE67F7D" w14:textId="798D8D87" w:rsidR="00065BDD" w:rsidRPr="00065BDD" w:rsidRDefault="00065BDD" w:rsidP="00D905C7">
            <w:pPr>
              <w:jc w:val="center"/>
              <w:rPr>
                <w:lang w:val="en-US"/>
              </w:rPr>
            </w:pPr>
          </w:p>
        </w:tc>
      </w:tr>
      <w:tr w:rsidR="006A3F10" w:rsidRPr="00065BDD" w14:paraId="35733ECD" w14:textId="77777777" w:rsidTr="00D905C7">
        <w:trPr>
          <w:trHeight w:val="676"/>
        </w:trPr>
        <w:tc>
          <w:tcPr>
            <w:tcW w:w="1777" w:type="dxa"/>
            <w:tcBorders>
              <w:top w:val="nil"/>
              <w:bottom w:val="nil"/>
            </w:tcBorders>
            <w:shd w:val="clear" w:color="auto" w:fill="auto"/>
            <w:vAlign w:val="center"/>
            <w:hideMark/>
          </w:tcPr>
          <w:p w14:paraId="17A1B804" w14:textId="77777777" w:rsidR="00065BDD" w:rsidRPr="00065BDD" w:rsidRDefault="00065BDD">
            <w:pPr>
              <w:rPr>
                <w:lang w:val="en-US"/>
              </w:rPr>
            </w:pPr>
            <w:r w:rsidRPr="00065BDD">
              <w:rPr>
                <w:rFonts w:hint="eastAsia"/>
                <w:lang w:val="en-US"/>
              </w:rPr>
              <w:t>Hunters</w:t>
            </w:r>
          </w:p>
        </w:tc>
        <w:tc>
          <w:tcPr>
            <w:tcW w:w="1358" w:type="dxa"/>
            <w:tcBorders>
              <w:top w:val="nil"/>
              <w:bottom w:val="nil"/>
            </w:tcBorders>
            <w:shd w:val="clear" w:color="auto" w:fill="auto"/>
            <w:vAlign w:val="center"/>
            <w:hideMark/>
          </w:tcPr>
          <w:p w14:paraId="321D41B4" w14:textId="77777777" w:rsidR="00065BDD" w:rsidRPr="00065BDD" w:rsidRDefault="00065BDD" w:rsidP="00D905C7">
            <w:pPr>
              <w:jc w:val="center"/>
              <w:rPr>
                <w:lang w:val="en-US"/>
              </w:rPr>
            </w:pPr>
            <w:r w:rsidRPr="00065BDD">
              <w:rPr>
                <w:rFonts w:hint="eastAsia"/>
                <w:lang w:val="en-US"/>
              </w:rPr>
              <w:t>Low</w:t>
            </w:r>
          </w:p>
        </w:tc>
        <w:tc>
          <w:tcPr>
            <w:tcW w:w="1359" w:type="dxa"/>
            <w:tcBorders>
              <w:top w:val="nil"/>
              <w:bottom w:val="nil"/>
            </w:tcBorders>
            <w:shd w:val="clear" w:color="auto" w:fill="auto"/>
            <w:vAlign w:val="center"/>
            <w:hideMark/>
          </w:tcPr>
          <w:p w14:paraId="276E5E79" w14:textId="77777777" w:rsidR="00065BDD" w:rsidRPr="00065BDD" w:rsidRDefault="00065BDD" w:rsidP="00D905C7">
            <w:pPr>
              <w:jc w:val="center"/>
              <w:rPr>
                <w:lang w:val="en-US"/>
              </w:rPr>
            </w:pPr>
            <w:r w:rsidRPr="00065BDD">
              <w:rPr>
                <w:rFonts w:hint="eastAsia"/>
                <w:lang w:val="en-US"/>
              </w:rPr>
              <w:t>Low</w:t>
            </w:r>
          </w:p>
        </w:tc>
        <w:tc>
          <w:tcPr>
            <w:tcW w:w="1056" w:type="dxa"/>
            <w:tcBorders>
              <w:top w:val="nil"/>
              <w:bottom w:val="nil"/>
            </w:tcBorders>
            <w:shd w:val="clear" w:color="auto" w:fill="auto"/>
            <w:vAlign w:val="center"/>
            <w:hideMark/>
          </w:tcPr>
          <w:p w14:paraId="502B17C1" w14:textId="77777777" w:rsidR="00065BDD" w:rsidRPr="00065BDD" w:rsidRDefault="00065BDD" w:rsidP="00D905C7">
            <w:pPr>
              <w:jc w:val="center"/>
              <w:rPr>
                <w:lang w:val="en-US"/>
              </w:rPr>
            </w:pPr>
            <w:r w:rsidRPr="00065BDD">
              <w:rPr>
                <w:rFonts w:hint="eastAsia"/>
                <w:lang w:val="en-US"/>
              </w:rPr>
              <w:t>High</w:t>
            </w:r>
          </w:p>
        </w:tc>
        <w:tc>
          <w:tcPr>
            <w:tcW w:w="1504" w:type="dxa"/>
            <w:tcBorders>
              <w:top w:val="nil"/>
              <w:bottom w:val="nil"/>
            </w:tcBorders>
            <w:shd w:val="clear" w:color="auto" w:fill="auto"/>
            <w:vAlign w:val="center"/>
            <w:hideMark/>
          </w:tcPr>
          <w:p w14:paraId="203B321D" w14:textId="77777777" w:rsidR="00065BDD" w:rsidRPr="00065BDD" w:rsidRDefault="00065BDD" w:rsidP="00D905C7">
            <w:pPr>
              <w:jc w:val="center"/>
              <w:rPr>
                <w:lang w:val="en-US"/>
              </w:rPr>
            </w:pPr>
            <w:r w:rsidRPr="00065BDD">
              <w:rPr>
                <w:rFonts w:hint="eastAsia"/>
                <w:lang w:val="en-US"/>
              </w:rPr>
              <w:t>Medium</w:t>
            </w:r>
          </w:p>
        </w:tc>
        <w:tc>
          <w:tcPr>
            <w:tcW w:w="1276" w:type="dxa"/>
            <w:tcBorders>
              <w:top w:val="nil"/>
              <w:bottom w:val="nil"/>
            </w:tcBorders>
            <w:shd w:val="clear" w:color="auto" w:fill="auto"/>
            <w:vAlign w:val="center"/>
            <w:hideMark/>
          </w:tcPr>
          <w:p w14:paraId="19FE44B3" w14:textId="77777777" w:rsidR="00065BDD" w:rsidRPr="00065BDD" w:rsidRDefault="00065BDD" w:rsidP="00D905C7">
            <w:pPr>
              <w:jc w:val="center"/>
              <w:rPr>
                <w:lang w:val="en-US"/>
              </w:rPr>
            </w:pPr>
            <w:r w:rsidRPr="00065BDD">
              <w:rPr>
                <w:rFonts w:hint="eastAsia"/>
                <w:lang w:val="en-US"/>
              </w:rPr>
              <w:t>0</w:t>
            </w:r>
          </w:p>
        </w:tc>
        <w:tc>
          <w:tcPr>
            <w:tcW w:w="1276" w:type="dxa"/>
            <w:tcBorders>
              <w:top w:val="nil"/>
              <w:bottom w:val="nil"/>
            </w:tcBorders>
            <w:shd w:val="clear" w:color="auto" w:fill="auto"/>
            <w:vAlign w:val="center"/>
            <w:hideMark/>
          </w:tcPr>
          <w:p w14:paraId="4A9E496A" w14:textId="77777777" w:rsidR="00065BDD" w:rsidRPr="00065BDD" w:rsidRDefault="00065BDD" w:rsidP="00D905C7">
            <w:pPr>
              <w:jc w:val="center"/>
              <w:rPr>
                <w:lang w:val="en-US"/>
              </w:rPr>
            </w:pPr>
          </w:p>
        </w:tc>
      </w:tr>
      <w:tr w:rsidR="006A3F10" w:rsidRPr="00065BDD" w14:paraId="0D447046" w14:textId="77777777" w:rsidTr="00D905C7">
        <w:trPr>
          <w:trHeight w:val="676"/>
        </w:trPr>
        <w:tc>
          <w:tcPr>
            <w:tcW w:w="1777" w:type="dxa"/>
            <w:tcBorders>
              <w:top w:val="nil"/>
              <w:bottom w:val="nil"/>
            </w:tcBorders>
            <w:shd w:val="clear" w:color="auto" w:fill="auto"/>
            <w:vAlign w:val="center"/>
            <w:hideMark/>
          </w:tcPr>
          <w:p w14:paraId="213D0967" w14:textId="77777777" w:rsidR="00065BDD" w:rsidRPr="00065BDD" w:rsidRDefault="00065BDD">
            <w:pPr>
              <w:rPr>
                <w:lang w:val="en-US"/>
              </w:rPr>
            </w:pPr>
            <w:r w:rsidRPr="00065BDD">
              <w:rPr>
                <w:rFonts w:hint="eastAsia"/>
                <w:lang w:val="en-US"/>
              </w:rPr>
              <w:t>Farmers</w:t>
            </w:r>
          </w:p>
        </w:tc>
        <w:tc>
          <w:tcPr>
            <w:tcW w:w="1358" w:type="dxa"/>
            <w:tcBorders>
              <w:top w:val="nil"/>
              <w:bottom w:val="nil"/>
            </w:tcBorders>
            <w:shd w:val="clear" w:color="auto" w:fill="auto"/>
            <w:vAlign w:val="center"/>
            <w:hideMark/>
          </w:tcPr>
          <w:p w14:paraId="3D9E8078" w14:textId="77777777" w:rsidR="00065BDD" w:rsidRPr="00065BDD" w:rsidRDefault="00065BDD" w:rsidP="00D905C7">
            <w:pPr>
              <w:jc w:val="center"/>
              <w:rPr>
                <w:lang w:val="en-US"/>
              </w:rPr>
            </w:pPr>
            <w:r w:rsidRPr="00065BDD">
              <w:rPr>
                <w:rFonts w:hint="eastAsia"/>
                <w:lang w:val="en-US"/>
              </w:rPr>
              <w:t>0</w:t>
            </w:r>
          </w:p>
        </w:tc>
        <w:tc>
          <w:tcPr>
            <w:tcW w:w="1359" w:type="dxa"/>
            <w:tcBorders>
              <w:top w:val="nil"/>
              <w:bottom w:val="nil"/>
            </w:tcBorders>
            <w:shd w:val="clear" w:color="auto" w:fill="auto"/>
            <w:vAlign w:val="center"/>
            <w:hideMark/>
          </w:tcPr>
          <w:p w14:paraId="04B36373" w14:textId="77777777" w:rsidR="00065BDD" w:rsidRPr="00065BDD" w:rsidRDefault="00065BDD" w:rsidP="00D905C7">
            <w:pPr>
              <w:jc w:val="center"/>
              <w:rPr>
                <w:lang w:val="en-US"/>
              </w:rPr>
            </w:pPr>
            <w:r w:rsidRPr="00065BDD">
              <w:rPr>
                <w:rFonts w:hint="eastAsia"/>
                <w:lang w:val="en-US"/>
              </w:rPr>
              <w:t>Low</w:t>
            </w:r>
          </w:p>
        </w:tc>
        <w:tc>
          <w:tcPr>
            <w:tcW w:w="1056" w:type="dxa"/>
            <w:tcBorders>
              <w:top w:val="nil"/>
              <w:bottom w:val="nil"/>
            </w:tcBorders>
            <w:shd w:val="clear" w:color="auto" w:fill="auto"/>
            <w:vAlign w:val="center"/>
            <w:hideMark/>
          </w:tcPr>
          <w:p w14:paraId="70FADCCF" w14:textId="7F30AB55" w:rsidR="00065BDD" w:rsidRPr="00065BDD" w:rsidRDefault="00595C77" w:rsidP="00D905C7">
            <w:pPr>
              <w:jc w:val="center"/>
              <w:rPr>
                <w:lang w:val="en-US"/>
              </w:rPr>
            </w:pPr>
            <w:r>
              <w:rPr>
                <w:rFonts w:hint="eastAsia"/>
                <w:lang w:val="en-US"/>
              </w:rPr>
              <w:t>Me</w:t>
            </w:r>
            <w:r w:rsidR="00065BDD" w:rsidRPr="00065BDD">
              <w:rPr>
                <w:rFonts w:hint="eastAsia"/>
                <w:lang w:val="en-US"/>
              </w:rPr>
              <w:t>dium</w:t>
            </w:r>
          </w:p>
        </w:tc>
        <w:tc>
          <w:tcPr>
            <w:tcW w:w="1504" w:type="dxa"/>
            <w:tcBorders>
              <w:top w:val="nil"/>
              <w:bottom w:val="nil"/>
            </w:tcBorders>
            <w:shd w:val="clear" w:color="auto" w:fill="auto"/>
            <w:vAlign w:val="center"/>
            <w:hideMark/>
          </w:tcPr>
          <w:p w14:paraId="62F5ED94" w14:textId="77777777" w:rsidR="00065BDD" w:rsidRPr="00065BDD" w:rsidRDefault="00065BDD" w:rsidP="00D905C7">
            <w:pPr>
              <w:jc w:val="center"/>
              <w:rPr>
                <w:lang w:val="en-US"/>
              </w:rPr>
            </w:pPr>
            <w:r w:rsidRPr="00065BDD">
              <w:rPr>
                <w:rFonts w:hint="eastAsia"/>
                <w:lang w:val="en-US"/>
              </w:rPr>
              <w:t>0</w:t>
            </w:r>
          </w:p>
        </w:tc>
        <w:tc>
          <w:tcPr>
            <w:tcW w:w="1276" w:type="dxa"/>
            <w:tcBorders>
              <w:top w:val="nil"/>
              <w:bottom w:val="nil"/>
            </w:tcBorders>
            <w:shd w:val="clear" w:color="auto" w:fill="auto"/>
            <w:vAlign w:val="center"/>
            <w:hideMark/>
          </w:tcPr>
          <w:p w14:paraId="0FA834B0" w14:textId="77777777" w:rsidR="00065BDD" w:rsidRPr="00065BDD" w:rsidRDefault="00065BDD" w:rsidP="00D905C7">
            <w:pPr>
              <w:jc w:val="center"/>
              <w:rPr>
                <w:lang w:val="en-US"/>
              </w:rPr>
            </w:pPr>
            <w:r w:rsidRPr="00065BDD">
              <w:rPr>
                <w:rFonts w:hint="eastAsia"/>
                <w:lang w:val="en-US"/>
              </w:rPr>
              <w:t>0</w:t>
            </w:r>
          </w:p>
        </w:tc>
        <w:tc>
          <w:tcPr>
            <w:tcW w:w="1276" w:type="dxa"/>
            <w:tcBorders>
              <w:top w:val="nil"/>
              <w:bottom w:val="nil"/>
            </w:tcBorders>
            <w:shd w:val="clear" w:color="auto" w:fill="auto"/>
            <w:vAlign w:val="center"/>
            <w:hideMark/>
          </w:tcPr>
          <w:p w14:paraId="42FA0952" w14:textId="77777777" w:rsidR="00065BDD" w:rsidRPr="00065BDD" w:rsidRDefault="00065BDD" w:rsidP="00D905C7">
            <w:pPr>
              <w:jc w:val="center"/>
              <w:rPr>
                <w:lang w:val="en-US"/>
              </w:rPr>
            </w:pPr>
          </w:p>
        </w:tc>
      </w:tr>
      <w:tr w:rsidR="006A3F10" w:rsidRPr="00065BDD" w14:paraId="1254F90F" w14:textId="77777777" w:rsidTr="00D905C7">
        <w:trPr>
          <w:trHeight w:val="676"/>
        </w:trPr>
        <w:tc>
          <w:tcPr>
            <w:tcW w:w="1777" w:type="dxa"/>
            <w:tcBorders>
              <w:top w:val="nil"/>
            </w:tcBorders>
            <w:shd w:val="clear" w:color="auto" w:fill="auto"/>
            <w:vAlign w:val="center"/>
            <w:hideMark/>
          </w:tcPr>
          <w:p w14:paraId="1593ECF9" w14:textId="77777777" w:rsidR="00065BDD" w:rsidRPr="00065BDD" w:rsidRDefault="00065BDD">
            <w:pPr>
              <w:rPr>
                <w:lang w:val="en-US"/>
              </w:rPr>
            </w:pPr>
            <w:r w:rsidRPr="00065BDD">
              <w:rPr>
                <w:rFonts w:hint="eastAsia"/>
                <w:lang w:val="en-US"/>
              </w:rPr>
              <w:t>Reindeer Herders</w:t>
            </w:r>
          </w:p>
        </w:tc>
        <w:tc>
          <w:tcPr>
            <w:tcW w:w="1358" w:type="dxa"/>
            <w:tcBorders>
              <w:top w:val="nil"/>
            </w:tcBorders>
            <w:shd w:val="clear" w:color="auto" w:fill="auto"/>
            <w:vAlign w:val="center"/>
            <w:hideMark/>
          </w:tcPr>
          <w:p w14:paraId="66F6C121" w14:textId="77777777" w:rsidR="00065BDD" w:rsidRPr="00065BDD" w:rsidRDefault="00065BDD" w:rsidP="00D905C7">
            <w:pPr>
              <w:jc w:val="center"/>
              <w:rPr>
                <w:lang w:val="en-US"/>
              </w:rPr>
            </w:pPr>
            <w:r w:rsidRPr="00065BDD">
              <w:rPr>
                <w:rFonts w:hint="eastAsia"/>
                <w:lang w:val="en-US"/>
              </w:rPr>
              <w:t>0</w:t>
            </w:r>
          </w:p>
        </w:tc>
        <w:tc>
          <w:tcPr>
            <w:tcW w:w="1359" w:type="dxa"/>
            <w:tcBorders>
              <w:top w:val="nil"/>
            </w:tcBorders>
            <w:shd w:val="clear" w:color="auto" w:fill="auto"/>
            <w:vAlign w:val="center"/>
            <w:hideMark/>
          </w:tcPr>
          <w:p w14:paraId="235C036E" w14:textId="77777777" w:rsidR="00065BDD" w:rsidRPr="00065BDD" w:rsidRDefault="00065BDD" w:rsidP="00D905C7">
            <w:pPr>
              <w:jc w:val="center"/>
              <w:rPr>
                <w:lang w:val="en-US"/>
              </w:rPr>
            </w:pPr>
            <w:r w:rsidRPr="00065BDD">
              <w:rPr>
                <w:rFonts w:hint="eastAsia"/>
                <w:lang w:val="en-US"/>
              </w:rPr>
              <w:t>Low</w:t>
            </w:r>
          </w:p>
        </w:tc>
        <w:tc>
          <w:tcPr>
            <w:tcW w:w="1056" w:type="dxa"/>
            <w:tcBorders>
              <w:top w:val="nil"/>
            </w:tcBorders>
            <w:shd w:val="clear" w:color="auto" w:fill="auto"/>
            <w:vAlign w:val="center"/>
            <w:hideMark/>
          </w:tcPr>
          <w:p w14:paraId="1BFC50C8" w14:textId="77777777" w:rsidR="00065BDD" w:rsidRPr="00065BDD" w:rsidRDefault="00065BDD" w:rsidP="00D905C7">
            <w:pPr>
              <w:jc w:val="center"/>
              <w:rPr>
                <w:lang w:val="en-US"/>
              </w:rPr>
            </w:pPr>
            <w:r w:rsidRPr="00065BDD">
              <w:rPr>
                <w:rFonts w:hint="eastAsia"/>
                <w:lang w:val="en-US"/>
              </w:rPr>
              <w:t>Medium</w:t>
            </w:r>
          </w:p>
        </w:tc>
        <w:tc>
          <w:tcPr>
            <w:tcW w:w="1504" w:type="dxa"/>
            <w:tcBorders>
              <w:top w:val="nil"/>
            </w:tcBorders>
            <w:shd w:val="clear" w:color="auto" w:fill="auto"/>
            <w:vAlign w:val="center"/>
            <w:hideMark/>
          </w:tcPr>
          <w:p w14:paraId="39B3B683" w14:textId="77777777" w:rsidR="00065BDD" w:rsidRPr="00065BDD" w:rsidRDefault="00065BDD" w:rsidP="00D905C7">
            <w:pPr>
              <w:jc w:val="center"/>
              <w:rPr>
                <w:lang w:val="en-US"/>
              </w:rPr>
            </w:pPr>
            <w:r w:rsidRPr="00065BDD">
              <w:rPr>
                <w:rFonts w:hint="eastAsia"/>
                <w:lang w:val="en-US"/>
              </w:rPr>
              <w:t>0</w:t>
            </w:r>
          </w:p>
        </w:tc>
        <w:tc>
          <w:tcPr>
            <w:tcW w:w="1276" w:type="dxa"/>
            <w:tcBorders>
              <w:top w:val="nil"/>
            </w:tcBorders>
            <w:shd w:val="clear" w:color="auto" w:fill="auto"/>
            <w:vAlign w:val="center"/>
            <w:hideMark/>
          </w:tcPr>
          <w:p w14:paraId="3E6D9FB9" w14:textId="77777777" w:rsidR="00065BDD" w:rsidRPr="00065BDD" w:rsidRDefault="00065BDD" w:rsidP="00D905C7">
            <w:pPr>
              <w:jc w:val="center"/>
              <w:rPr>
                <w:lang w:val="en-US"/>
              </w:rPr>
            </w:pPr>
            <w:r w:rsidRPr="00065BDD">
              <w:rPr>
                <w:rFonts w:hint="eastAsia"/>
                <w:lang w:val="en-US"/>
              </w:rPr>
              <w:t>Medium</w:t>
            </w:r>
          </w:p>
        </w:tc>
        <w:tc>
          <w:tcPr>
            <w:tcW w:w="1276" w:type="dxa"/>
            <w:tcBorders>
              <w:top w:val="nil"/>
            </w:tcBorders>
            <w:shd w:val="clear" w:color="auto" w:fill="auto"/>
            <w:vAlign w:val="center"/>
            <w:hideMark/>
          </w:tcPr>
          <w:p w14:paraId="0E9557C6" w14:textId="467B7D76" w:rsidR="00065BDD" w:rsidRPr="00065BDD" w:rsidRDefault="00065BDD" w:rsidP="00D905C7">
            <w:pPr>
              <w:jc w:val="center"/>
              <w:rPr>
                <w:lang w:val="en-US"/>
              </w:rPr>
            </w:pPr>
          </w:p>
        </w:tc>
      </w:tr>
    </w:tbl>
    <w:p w14:paraId="620750C5" w14:textId="77777777" w:rsidR="00065BDD" w:rsidRDefault="00065BDD" w:rsidP="000E2EF2"/>
    <w:p w14:paraId="451D6F25" w14:textId="49684850" w:rsidR="00222EF3" w:rsidRDefault="005E6B4C" w:rsidP="000E2EF2">
      <w:r>
        <w:t>By summing</w:t>
      </w:r>
      <w:r w:rsidR="00565B48">
        <w:t xml:space="preserve"> the</w:t>
      </w:r>
      <w:r w:rsidR="00565B48">
        <w:rPr>
          <w:rFonts w:hint="eastAsia"/>
        </w:rPr>
        <w:t xml:space="preserve"> weights of </w:t>
      </w:r>
      <w:r>
        <w:t xml:space="preserve">the different </w:t>
      </w:r>
      <w:r w:rsidR="00315B6B">
        <w:rPr>
          <w:rFonts w:hint="eastAsia"/>
        </w:rPr>
        <w:t>interest</w:t>
      </w:r>
      <w:r w:rsidR="00565B48">
        <w:rPr>
          <w:rFonts w:hint="eastAsia"/>
        </w:rPr>
        <w:t>s, a general satisfaction function for each stakeholder</w:t>
      </w:r>
      <w:r w:rsidR="00CA33D8">
        <w:t xml:space="preserve"> with respect to the size </w:t>
      </w:r>
      <w:r w:rsidR="00565B48">
        <w:rPr>
          <w:rFonts w:hint="eastAsia"/>
        </w:rPr>
        <w:t xml:space="preserve">of </w:t>
      </w:r>
      <w:r w:rsidR="00CA33D8">
        <w:t xml:space="preserve">the </w:t>
      </w:r>
      <w:r w:rsidR="00565B48">
        <w:rPr>
          <w:rFonts w:hint="eastAsia"/>
        </w:rPr>
        <w:t>wolf population</w:t>
      </w:r>
      <w:r w:rsidR="00CA33D8">
        <w:t xml:space="preserve">, </w:t>
      </w:r>
      <w:r w:rsidR="00776654">
        <w:t xml:space="preserve">is </w:t>
      </w:r>
      <w:r w:rsidR="00565B48">
        <w:rPr>
          <w:rFonts w:hint="eastAsia"/>
        </w:rPr>
        <w:t>formed.</w:t>
      </w:r>
    </w:p>
    <w:p w14:paraId="153DC146" w14:textId="31624549" w:rsidR="00222EF3" w:rsidRDefault="00E07C86" w:rsidP="00222EF3">
      <w:r>
        <w:rPr>
          <w:rFonts w:hint="eastAsia"/>
        </w:rPr>
        <w:t>Considering only th</w:t>
      </w:r>
      <w:r w:rsidR="007770D4">
        <w:rPr>
          <w:rFonts w:hint="eastAsia"/>
        </w:rPr>
        <w:t xml:space="preserve">ose interests with </w:t>
      </w:r>
      <w:r w:rsidR="002F15FA">
        <w:t xml:space="preserve">non-zero </w:t>
      </w:r>
      <w:r>
        <w:rPr>
          <w:rFonts w:hint="eastAsia"/>
        </w:rPr>
        <w:t>weight</w:t>
      </w:r>
      <w:r w:rsidR="007770D4">
        <w:rPr>
          <w:rFonts w:hint="eastAsia"/>
        </w:rPr>
        <w:t>s</w:t>
      </w:r>
      <w:r>
        <w:rPr>
          <w:rFonts w:hint="eastAsia"/>
        </w:rPr>
        <w:t>, t</w:t>
      </w:r>
      <w:r w:rsidR="00222EF3">
        <w:rPr>
          <w:rFonts w:hint="eastAsia"/>
        </w:rPr>
        <w:t xml:space="preserve">he satisfaction function for </w:t>
      </w:r>
      <w:r w:rsidR="00326840" w:rsidRPr="00514A19">
        <w:rPr>
          <w:i/>
        </w:rPr>
        <w:t>environmentalists</w:t>
      </w:r>
      <w:r w:rsidR="00326840">
        <w:t xml:space="preserve"> and</w:t>
      </w:r>
      <w:r w:rsidR="00F25453">
        <w:t xml:space="preserve"> </w:t>
      </w:r>
      <w:r w:rsidR="00F25453" w:rsidRPr="00514A19">
        <w:rPr>
          <w:i/>
        </w:rPr>
        <w:t>urbanites</w:t>
      </w:r>
      <w:r w:rsidR="00326840" w:rsidRPr="00326840">
        <w:rPr>
          <w:rFonts w:hint="eastAsia"/>
        </w:rPr>
        <w:t xml:space="preserve"> </w:t>
      </w:r>
      <w:r w:rsidR="00326840">
        <w:rPr>
          <w:rFonts w:hint="eastAsia"/>
        </w:rPr>
        <w:t>(</w:t>
      </w:r>
      <w:r w:rsidR="00E07CA5">
        <w:t>the “</w:t>
      </w:r>
      <w:r w:rsidR="003E607C">
        <w:rPr>
          <w:rFonts w:hint="eastAsia"/>
        </w:rPr>
        <w:t>pro-wolf</w:t>
      </w:r>
      <w:r w:rsidR="00E07CA5">
        <w:t>”</w:t>
      </w:r>
      <w:r w:rsidR="003E607C">
        <w:rPr>
          <w:rFonts w:hint="eastAsia"/>
        </w:rPr>
        <w:t xml:space="preserve"> group</w:t>
      </w:r>
      <w:r w:rsidR="00326840">
        <w:rPr>
          <w:rFonts w:hint="eastAsia"/>
        </w:rPr>
        <w:t>)</w:t>
      </w:r>
      <w:r w:rsidR="00222EF3">
        <w:rPr>
          <w:rFonts w:hint="eastAsia"/>
        </w:rPr>
        <w:t xml:space="preserve"> is</w:t>
      </w:r>
      <w:r w:rsidR="00871C70">
        <w:rPr>
          <w:rFonts w:hint="eastAsia"/>
        </w:rPr>
        <w:t xml:space="preserve"> </w:t>
      </w:r>
      <w:r w:rsidR="00871C70">
        <w:t>summed</w:t>
      </w:r>
      <w:r w:rsidR="00871C70">
        <w:rPr>
          <w:rFonts w:hint="eastAsia"/>
        </w:rPr>
        <w:t xml:space="preserve"> up as</w:t>
      </w:r>
      <w:r w:rsidR="00222EF3">
        <w:rPr>
          <w:rFonts w:hint="eastAsia"/>
        </w:rPr>
        <w:t>:</w:t>
      </w:r>
    </w:p>
    <w:p w14:paraId="7D2C644E" w14:textId="77777777" w:rsidR="005F6A30" w:rsidRPr="00F25EB4" w:rsidRDefault="00F356DA" w:rsidP="000E2EF2">
      <w:pPr>
        <w:rPr>
          <w:i/>
        </w:rPr>
      </w:pPr>
      <m:oMathPara>
        <m:oMath>
          <m:sSub>
            <m:sSubPr>
              <m:ctrlPr>
                <w:rPr>
                  <w:rFonts w:ascii="Cambria Math" w:hAnsi="Cambria Math"/>
                  <w:i/>
                </w:rPr>
              </m:ctrlPr>
            </m:sSubPr>
            <m:e>
              <m:r>
                <w:rPr>
                  <w:rFonts w:ascii="Cambria Math" w:hAnsi="Cambria Math"/>
                </w:rPr>
                <m:t>S</m:t>
              </m:r>
            </m:e>
            <m:sub>
              <m:r>
                <w:rPr>
                  <w:rFonts w:ascii="Cambria Math" w:hAnsi="Cambria Math"/>
                </w:rPr>
                <m:t>Pro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Bd</m:t>
              </m:r>
            </m:sub>
          </m:sSub>
          <m:sSub>
            <m:sSubPr>
              <m:ctrlPr>
                <w:rPr>
                  <w:rFonts w:ascii="Cambria Math" w:hAnsi="Cambria Math"/>
                  <w:i/>
                </w:rPr>
              </m:ctrlPr>
            </m:sSubPr>
            <m:e>
              <m:r>
                <w:rPr>
                  <w:rFonts w:ascii="Cambria Math" w:hAnsi="Cambria Math"/>
                </w:rPr>
                <m:t>S</m:t>
              </m:r>
            </m:e>
            <m:sub>
              <m:r>
                <w:rPr>
                  <w:rFonts w:ascii="Cambria Math" w:hAnsi="Cambria Math"/>
                </w:rPr>
                <m:t>Bd</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Bph</m:t>
              </m:r>
            </m:sub>
          </m:sSub>
          <m:sSub>
            <m:sSubPr>
              <m:ctrlPr>
                <w:rPr>
                  <w:rFonts w:ascii="Cambria Math" w:hAnsi="Cambria Math"/>
                  <w:i/>
                </w:rPr>
              </m:ctrlPr>
            </m:sSubPr>
            <m:e>
              <m:r>
                <w:rPr>
                  <w:rFonts w:ascii="Cambria Math" w:hAnsi="Cambria Math"/>
                </w:rPr>
                <m:t>S</m:t>
              </m:r>
            </m:e>
            <m:sub>
              <m:r>
                <w:rPr>
                  <w:rFonts w:ascii="Cambria Math" w:hAnsi="Cambria Math"/>
                </w:rPr>
                <m:t>Bph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S</m:t>
              </m:r>
            </m:e>
            <m:sub>
              <m:r>
                <w:rPr>
                  <w:rFonts w:ascii="Cambria Math" w:hAnsi="Cambria Math"/>
                </w:rPr>
                <m:t>F</m:t>
              </m:r>
            </m:sub>
          </m:sSub>
        </m:oMath>
      </m:oMathPara>
    </w:p>
    <w:p w14:paraId="2B110849" w14:textId="77777777" w:rsidR="008D25AC" w:rsidRDefault="00565B48" w:rsidP="000E2EF2">
      <w:r>
        <w:rPr>
          <w:rFonts w:hint="eastAsia"/>
        </w:rPr>
        <w:t xml:space="preserve">The satisfaction function for </w:t>
      </w:r>
      <w:r w:rsidRPr="00514A19">
        <w:rPr>
          <w:i/>
        </w:rPr>
        <w:t>hunters</w:t>
      </w:r>
      <w:r w:rsidR="004F3413">
        <w:rPr>
          <w:rFonts w:hint="eastAsia"/>
        </w:rPr>
        <w:t xml:space="preserve"> is</w:t>
      </w:r>
      <w:r>
        <w:rPr>
          <w:rFonts w:hint="eastAsia"/>
        </w:rPr>
        <w:t>:</w:t>
      </w:r>
    </w:p>
    <w:p w14:paraId="4777AD6A" w14:textId="77777777" w:rsidR="005F6A30" w:rsidRPr="00DF76DB" w:rsidRDefault="00F356DA" w:rsidP="005F6A30">
      <m:oMathPara>
        <m:oMath>
          <m:sSub>
            <m:sSubPr>
              <m:ctrlPr>
                <w:rPr>
                  <w:rFonts w:ascii="Cambria Math" w:hAnsi="Cambria Math"/>
                  <w:i/>
                </w:rPr>
              </m:ctrlPr>
            </m:sSubPr>
            <m:e>
              <m:r>
                <w:rPr>
                  <w:rFonts w:ascii="Cambria Math" w:hAnsi="Cambria Math"/>
                </w:rPr>
                <m:t>S</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Bd_H</m:t>
              </m:r>
            </m:sub>
          </m:sSub>
          <m:sSub>
            <m:sSubPr>
              <m:ctrlPr>
                <w:rPr>
                  <w:rFonts w:ascii="Cambria Math" w:hAnsi="Cambria Math"/>
                  <w:i/>
                </w:rPr>
              </m:ctrlPr>
            </m:sSubPr>
            <m:e>
              <m:r>
                <w:rPr>
                  <w:rFonts w:ascii="Cambria Math" w:hAnsi="Cambria Math"/>
                </w:rPr>
                <m:t>S</m:t>
              </m:r>
            </m:e>
            <m:sub>
              <m:r>
                <w:rPr>
                  <w:rFonts w:ascii="Cambria Math" w:hAnsi="Cambria Math"/>
                </w:rPr>
                <m:t>Bd_H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Loss_hun</m:t>
              </m:r>
            </m:sub>
          </m:sSub>
          <m:sSub>
            <m:sSubPr>
              <m:ctrlPr>
                <w:rPr>
                  <w:rFonts w:ascii="Cambria Math" w:hAnsi="Cambria Math"/>
                  <w:i/>
                </w:rPr>
              </m:ctrlPr>
            </m:sSubPr>
            <m:e>
              <m:r>
                <w:rPr>
                  <w:rFonts w:ascii="Cambria Math" w:hAnsi="Cambria Math"/>
                </w:rPr>
                <m:t>S</m:t>
              </m:r>
            </m:e>
            <m:sub>
              <m:r>
                <w:rPr>
                  <w:rFonts w:ascii="Cambria Math" w:hAnsi="Cambria Math"/>
                </w:rPr>
                <m:t>Loss_hun</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Eco</m:t>
              </m:r>
            </m:sub>
          </m:sSub>
          <m:sSub>
            <m:sSubPr>
              <m:ctrlPr>
                <w:rPr>
                  <w:rFonts w:ascii="Cambria Math" w:hAnsi="Cambria Math"/>
                  <w:i/>
                </w:rPr>
              </m:ctrlPr>
            </m:sSubPr>
            <m:e>
              <m:r>
                <w:rPr>
                  <w:rFonts w:ascii="Cambria Math" w:hAnsi="Cambria Math"/>
                </w:rPr>
                <m:t>S</m:t>
              </m:r>
            </m:e>
            <m:sub>
              <m:r>
                <w:rPr>
                  <w:rFonts w:ascii="Cambria Math" w:hAnsi="Cambria Math"/>
                </w:rPr>
                <m:t>Eco</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Bph</m:t>
              </m:r>
            </m:sub>
          </m:sSub>
          <m:sSub>
            <m:sSubPr>
              <m:ctrlPr>
                <w:rPr>
                  <w:rFonts w:ascii="Cambria Math" w:hAnsi="Cambria Math"/>
                  <w:i/>
                </w:rPr>
              </m:ctrlPr>
            </m:sSubPr>
            <m:e>
              <m:r>
                <w:rPr>
                  <w:rFonts w:ascii="Cambria Math" w:hAnsi="Cambria Math"/>
                </w:rPr>
                <m:t>S</m:t>
              </m:r>
            </m:e>
            <m:sub>
              <m:r>
                <w:rPr>
                  <w:rFonts w:ascii="Cambria Math" w:hAnsi="Cambria Math"/>
                </w:rPr>
                <m:t>Bph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S</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Hun_cul</m:t>
              </m:r>
            </m:sub>
          </m:sSub>
          <m:sSub>
            <m:sSubPr>
              <m:ctrlPr>
                <w:rPr>
                  <w:rFonts w:ascii="Cambria Math" w:hAnsi="Cambria Math"/>
                  <w:i/>
                </w:rPr>
              </m:ctrlPr>
            </m:sSubPr>
            <m:e>
              <m:r>
                <w:rPr>
                  <w:rFonts w:ascii="Cambria Math" w:hAnsi="Cambria Math"/>
                </w:rPr>
                <m:t>S</m:t>
              </m:r>
            </m:e>
            <m:sub>
              <m:r>
                <w:rPr>
                  <w:rFonts w:ascii="Cambria Math" w:hAnsi="Cambria Math"/>
                </w:rPr>
                <m:t>Hun_cul</m:t>
              </m:r>
            </m:sub>
          </m:sSub>
        </m:oMath>
      </m:oMathPara>
    </w:p>
    <w:p w14:paraId="55448DA1" w14:textId="77777777" w:rsidR="007D656F" w:rsidRDefault="007D656F" w:rsidP="007D656F">
      <w:r>
        <w:rPr>
          <w:rFonts w:hint="eastAsia"/>
        </w:rPr>
        <w:t xml:space="preserve">The satisfaction function for </w:t>
      </w:r>
      <w:r w:rsidR="00E660BB" w:rsidRPr="00514A19">
        <w:rPr>
          <w:i/>
        </w:rPr>
        <w:t>farmers</w:t>
      </w:r>
      <w:r w:rsidR="00E660BB">
        <w:rPr>
          <w:rFonts w:hint="eastAsia"/>
        </w:rPr>
        <w:t xml:space="preserve"> is</w:t>
      </w:r>
      <w:r>
        <w:rPr>
          <w:rFonts w:hint="eastAsia"/>
        </w:rPr>
        <w:t>:</w:t>
      </w:r>
    </w:p>
    <w:p w14:paraId="41FA3653" w14:textId="77777777" w:rsidR="007D656F" w:rsidRPr="00E66DD6" w:rsidRDefault="00F356DA" w:rsidP="005F6A30">
      <m:oMathPara>
        <m:oMath>
          <m:sSub>
            <m:sSubPr>
              <m:ctrlPr>
                <w:rPr>
                  <w:rFonts w:ascii="Cambria Math" w:hAnsi="Cambria Math"/>
                  <w:i/>
                </w:rPr>
              </m:ctrlPr>
            </m:sSubPr>
            <m:e>
              <m:r>
                <w:rPr>
                  <w:rFonts w:ascii="Cambria Math" w:hAnsi="Cambria Math"/>
                </w:rPr>
                <m:t>S</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Bd_H</m:t>
              </m:r>
            </m:sub>
          </m:sSub>
          <m:sSub>
            <m:sSubPr>
              <m:ctrlPr>
                <w:rPr>
                  <w:rFonts w:ascii="Cambria Math" w:hAnsi="Cambria Math"/>
                  <w:i/>
                </w:rPr>
              </m:ctrlPr>
            </m:sSubPr>
            <m:e>
              <m:r>
                <w:rPr>
                  <w:rFonts w:ascii="Cambria Math" w:hAnsi="Cambria Math"/>
                </w:rPr>
                <m:t>S</m:t>
              </m:r>
            </m:e>
            <m:sub>
              <m:r>
                <w:rPr>
                  <w:rFonts w:ascii="Cambria Math" w:hAnsi="Cambria Math"/>
                </w:rPr>
                <m:t>Bd_H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Loss_liv</m:t>
              </m:r>
            </m:sub>
          </m:sSub>
          <m:sSub>
            <m:sSubPr>
              <m:ctrlPr>
                <w:rPr>
                  <w:rFonts w:ascii="Cambria Math" w:hAnsi="Cambria Math"/>
                  <w:i/>
                </w:rPr>
              </m:ctrlPr>
            </m:sSubPr>
            <m:e>
              <m:r>
                <w:rPr>
                  <w:rFonts w:ascii="Cambria Math" w:hAnsi="Cambria Math"/>
                </w:rPr>
                <m:t>S</m:t>
              </m:r>
            </m:e>
            <m:sub>
              <m:r>
                <w:rPr>
                  <w:rFonts w:ascii="Cambria Math" w:hAnsi="Cambria Math"/>
                </w:rPr>
                <m:t>Loss_liv</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Pre</m:t>
              </m:r>
            </m:sub>
          </m:sSub>
          <m:sSub>
            <m:sSubPr>
              <m:ctrlPr>
                <w:rPr>
                  <w:rFonts w:ascii="Cambria Math" w:hAnsi="Cambria Math"/>
                  <w:i/>
                </w:rPr>
              </m:ctrlPr>
            </m:sSubPr>
            <m:e>
              <m:r>
                <w:rPr>
                  <w:rFonts w:ascii="Cambria Math" w:hAnsi="Cambria Math"/>
                </w:rPr>
                <m:t>S</m:t>
              </m:r>
            </m:e>
            <m:sub>
              <m:r>
                <w:rPr>
                  <w:rFonts w:ascii="Cambria Math" w:hAnsi="Cambria Math"/>
                </w:rPr>
                <m:t>Pre</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Bph</m:t>
              </m:r>
            </m:sub>
          </m:sSub>
          <m:sSub>
            <m:sSubPr>
              <m:ctrlPr>
                <w:rPr>
                  <w:rFonts w:ascii="Cambria Math" w:hAnsi="Cambria Math"/>
                  <w:i/>
                </w:rPr>
              </m:ctrlPr>
            </m:sSubPr>
            <m:e>
              <m:r>
                <w:rPr>
                  <w:rFonts w:ascii="Cambria Math" w:hAnsi="Cambria Math"/>
                </w:rPr>
                <m:t>S</m:t>
              </m:r>
            </m:e>
            <m:sub>
              <m:r>
                <w:rPr>
                  <w:rFonts w:ascii="Cambria Math" w:hAnsi="Cambria Math"/>
                </w:rPr>
                <m:t>Bph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m:t>
              </m:r>
            </m:sub>
          </m:sSub>
          <m:sSub>
            <m:sSubPr>
              <m:ctrlPr>
                <w:rPr>
                  <w:rFonts w:ascii="Cambria Math" w:hAnsi="Cambria Math"/>
                  <w:i/>
                </w:rPr>
              </m:ctrlPr>
            </m:sSubPr>
            <m:e>
              <m:r>
                <w:rPr>
                  <w:rFonts w:ascii="Cambria Math" w:hAnsi="Cambria Math"/>
                </w:rPr>
                <m:t>S</m:t>
              </m:r>
            </m:e>
            <m:sub>
              <m:r>
                <w:rPr>
                  <w:rFonts w:ascii="Cambria Math" w:hAnsi="Cambria Math"/>
                </w:rPr>
                <m:t>F</m:t>
              </m:r>
            </m:sub>
          </m:sSub>
        </m:oMath>
      </m:oMathPara>
    </w:p>
    <w:p w14:paraId="3702EA04" w14:textId="5EC22364" w:rsidR="00E66DD6" w:rsidRPr="00010291" w:rsidRDefault="00E66DD6" w:rsidP="00E66DD6">
      <w:r>
        <w:rPr>
          <w:rFonts w:hint="eastAsia"/>
        </w:rPr>
        <w:t xml:space="preserve">The satisfaction function </w:t>
      </w:r>
      <w:r w:rsidRPr="00010291">
        <w:t xml:space="preserve">for </w:t>
      </w:r>
      <w:r w:rsidR="00E07CA5" w:rsidRPr="00010291">
        <w:t xml:space="preserve">reindeer herders </w:t>
      </w:r>
      <w:r w:rsidRPr="00010291">
        <w:t>is:</w:t>
      </w:r>
    </w:p>
    <w:p w14:paraId="05D86975" w14:textId="77777777" w:rsidR="00E66DD6" w:rsidRPr="00010291" w:rsidRDefault="00F356DA" w:rsidP="00E66DD6">
      <m:oMathPara>
        <m:oMath>
          <m:sSub>
            <m:sSubPr>
              <m:ctrlPr>
                <w:rPr>
                  <w:rFonts w:ascii="Cambria Math" w:hAnsi="Cambria Math"/>
                  <w:i/>
                </w:rPr>
              </m:ctrlPr>
            </m:sSubPr>
            <m:e>
              <m:r>
                <w:rPr>
                  <w:rFonts w:ascii="Cambria Math" w:hAnsi="Cambria Math" w:hint="eastAsia"/>
                </w:rPr>
                <m:t>S</m:t>
              </m:r>
            </m:e>
            <m:sub>
              <m:r>
                <w:rPr>
                  <w:rFonts w:ascii="Cambria Math" w:hAnsi="Cambria Math" w:hint="eastAsia"/>
                </w:rPr>
                <m:t>R</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Bd_H</m:t>
              </m:r>
            </m:sub>
          </m:sSub>
          <m:sSub>
            <m:sSubPr>
              <m:ctrlPr>
                <w:rPr>
                  <w:rFonts w:ascii="Cambria Math" w:hAnsi="Cambria Math"/>
                  <w:i/>
                </w:rPr>
              </m:ctrlPr>
            </m:sSubPr>
            <m:e>
              <m:r>
                <w:rPr>
                  <w:rFonts w:ascii="Cambria Math" w:hAnsi="Cambria Math" w:hint="eastAsia"/>
                </w:rPr>
                <m:t>S</m:t>
              </m:r>
            </m:e>
            <m:sub>
              <m:r>
                <w:rPr>
                  <w:rFonts w:ascii="Cambria Math" w:hAnsi="Cambria Math" w:hint="eastAsia"/>
                </w:rPr>
                <m:t>Bd_H</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T</m:t>
              </m:r>
            </m:sub>
          </m:sSub>
          <m:sSub>
            <m:sSubPr>
              <m:ctrlPr>
                <w:rPr>
                  <w:rFonts w:ascii="Cambria Math" w:hAnsi="Cambria Math"/>
                  <w:i/>
                </w:rPr>
              </m:ctrlPr>
            </m:sSubPr>
            <m:e>
              <m:r>
                <w:rPr>
                  <w:rFonts w:ascii="Cambria Math" w:hAnsi="Cambria Math" w:hint="eastAsia"/>
                </w:rPr>
                <m:t>S</m:t>
              </m:r>
            </m:e>
            <m:sub>
              <m:r>
                <w:rPr>
                  <w:rFonts w:ascii="Cambria Math" w:hAnsi="Cambria Math" w:hint="eastAsia"/>
                </w:rPr>
                <m:t>T</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Loss_rei</m:t>
              </m:r>
            </m:sub>
          </m:sSub>
          <m:sSub>
            <m:sSubPr>
              <m:ctrlPr>
                <w:rPr>
                  <w:rFonts w:ascii="Cambria Math" w:hAnsi="Cambria Math"/>
                  <w:i/>
                </w:rPr>
              </m:ctrlPr>
            </m:sSubPr>
            <m:e>
              <m:r>
                <w:rPr>
                  <w:rFonts w:ascii="Cambria Math" w:hAnsi="Cambria Math" w:hint="eastAsia"/>
                </w:rPr>
                <m:t>S</m:t>
              </m:r>
            </m:e>
            <m:sub>
              <m:r>
                <w:rPr>
                  <w:rFonts w:ascii="Cambria Math" w:hAnsi="Cambria Math" w:hint="eastAsia"/>
                </w:rPr>
                <m:t>Loss_rei</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rPr>
                <m:t>Bph</m:t>
              </m:r>
            </m:sub>
          </m:sSub>
          <m:sSub>
            <m:sSubPr>
              <m:ctrlPr>
                <w:rPr>
                  <w:rFonts w:ascii="Cambria Math" w:hAnsi="Cambria Math"/>
                  <w:i/>
                </w:rPr>
              </m:ctrlPr>
            </m:sSubPr>
            <m:e>
              <m:r>
                <w:rPr>
                  <w:rFonts w:ascii="Cambria Math" w:hAnsi="Cambria Math" w:hint="eastAsia"/>
                </w:rPr>
                <m:t>S</m:t>
              </m:r>
            </m:e>
            <m:sub>
              <m:r>
                <w:rPr>
                  <w:rFonts w:ascii="Cambria Math" w:hAnsi="Cambria Math"/>
                </w:rPr>
                <m:t>Bph</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F</m:t>
              </m:r>
            </m:sub>
          </m:sSub>
          <m:sSub>
            <m:sSubPr>
              <m:ctrlPr>
                <w:rPr>
                  <w:rFonts w:ascii="Cambria Math" w:hAnsi="Cambria Math"/>
                  <w:i/>
                </w:rPr>
              </m:ctrlPr>
            </m:sSubPr>
            <m:e>
              <m:r>
                <w:rPr>
                  <w:rFonts w:ascii="Cambria Math" w:hAnsi="Cambria Math" w:hint="eastAsia"/>
                </w:rPr>
                <m:t>S</m:t>
              </m:r>
            </m:e>
            <m:sub>
              <m:r>
                <w:rPr>
                  <w:rFonts w:ascii="Cambria Math" w:hAnsi="Cambria Math" w:hint="eastAsia"/>
                </w:rPr>
                <m:t>F</m:t>
              </m:r>
            </m:sub>
          </m:sSub>
          <m:r>
            <w:rPr>
              <w:rFonts w:ascii="Cambria Math" w:hAnsi="Cambria Math" w:hint="eastAsia"/>
            </w:rPr>
            <m:t>+</m:t>
          </m:r>
          <m:sSub>
            <m:sSubPr>
              <m:ctrlPr>
                <w:rPr>
                  <w:rFonts w:ascii="Cambria Math" w:hAnsi="Cambria Math"/>
                  <w:i/>
                </w:rPr>
              </m:ctrlPr>
            </m:sSubPr>
            <m:e>
              <m:r>
                <w:rPr>
                  <w:rFonts w:ascii="Cambria Math" w:hAnsi="Cambria Math" w:hint="eastAsia"/>
                </w:rPr>
                <m:t>w</m:t>
              </m:r>
            </m:e>
            <m:sub>
              <m:r>
                <w:rPr>
                  <w:rFonts w:ascii="Cambria Math" w:hAnsi="Cambria Math" w:hint="eastAsia"/>
                </w:rPr>
                <m:t>Sam_cul</m:t>
              </m:r>
            </m:sub>
          </m:sSub>
          <m:sSub>
            <m:sSubPr>
              <m:ctrlPr>
                <w:rPr>
                  <w:rFonts w:ascii="Cambria Math" w:hAnsi="Cambria Math"/>
                  <w:i/>
                </w:rPr>
              </m:ctrlPr>
            </m:sSubPr>
            <m:e>
              <m:r>
                <w:rPr>
                  <w:rFonts w:ascii="Cambria Math" w:hAnsi="Cambria Math" w:hint="eastAsia"/>
                </w:rPr>
                <m:t>S</m:t>
              </m:r>
            </m:e>
            <m:sub>
              <m:r>
                <w:rPr>
                  <w:rFonts w:ascii="Cambria Math" w:hAnsi="Cambria Math" w:hint="eastAsia"/>
                </w:rPr>
                <m:t>Sam_cul</m:t>
              </m:r>
            </m:sub>
          </m:sSub>
        </m:oMath>
      </m:oMathPara>
    </w:p>
    <w:p w14:paraId="5A52645A" w14:textId="77777777" w:rsidR="00326840" w:rsidRDefault="00326840" w:rsidP="00326840">
      <w:r w:rsidRPr="00010291">
        <w:t xml:space="preserve">The satisfaction function for </w:t>
      </w:r>
      <w:r w:rsidR="00E07CA5" w:rsidRPr="00010291">
        <w:t>the entire “</w:t>
      </w:r>
      <w:r w:rsidRPr="00010291">
        <w:t>anti-wolf</w:t>
      </w:r>
      <w:r w:rsidR="00E07CA5" w:rsidRPr="00010291">
        <w:t>”</w:t>
      </w:r>
      <w:r w:rsidRPr="00010291">
        <w:t xml:space="preserve"> group </w:t>
      </w:r>
      <w:r w:rsidR="00E07CA5" w:rsidRPr="00010291">
        <w:t xml:space="preserve">(hunters, farmers, and reindeer herders) </w:t>
      </w:r>
      <w:r w:rsidRPr="00010291">
        <w:t>is:</w:t>
      </w:r>
    </w:p>
    <w:p w14:paraId="25E0A90A" w14:textId="77777777" w:rsidR="00E66DD6" w:rsidRPr="00195995" w:rsidRDefault="00F356DA" w:rsidP="005F6A30">
      <m:oMathPara>
        <m:oMath>
          <m:sSub>
            <m:sSubPr>
              <m:ctrlPr>
                <w:rPr>
                  <w:rFonts w:ascii="Cambria Math" w:hAnsi="Cambria Math"/>
                  <w:i/>
                </w:rPr>
              </m:ctrlPr>
            </m:sSubPr>
            <m:e>
              <m:r>
                <w:rPr>
                  <w:rFonts w:ascii="Cambria Math" w:hAnsi="Cambria Math"/>
                </w:rPr>
                <m:t>S</m:t>
              </m:r>
            </m:e>
            <m:sub>
              <m:r>
                <w:rPr>
                  <w:rFonts w:ascii="Cambria Math" w:hAnsi="Cambria Math"/>
                </w:rPr>
                <m:t>Anti</m:t>
              </m:r>
            </m:sub>
          </m:sSub>
          <m: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S</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)/3</m:t>
          </m:r>
        </m:oMath>
      </m:oMathPara>
    </w:p>
    <w:p w14:paraId="36C19E07" w14:textId="77777777" w:rsidR="00195995" w:rsidRPr="00E509FA" w:rsidRDefault="00195995" w:rsidP="005F6A30"/>
    <w:p w14:paraId="3CD851A1" w14:textId="66DC67A6" w:rsidR="005F6A30" w:rsidRPr="00D905C7" w:rsidRDefault="00F25A4F" w:rsidP="00D905C7">
      <w:pPr>
        <w:pStyle w:val="ListParagraph"/>
        <w:numPr>
          <w:ilvl w:val="0"/>
          <w:numId w:val="7"/>
        </w:numPr>
        <w:ind w:left="357" w:hanging="357"/>
        <w:rPr>
          <w:b/>
        </w:rPr>
      </w:pPr>
      <w:r w:rsidRPr="00D905C7">
        <w:rPr>
          <w:b/>
        </w:rPr>
        <w:t>Result</w:t>
      </w:r>
      <w:r w:rsidR="00EE1FE1">
        <w:rPr>
          <w:b/>
        </w:rPr>
        <w:t>s</w:t>
      </w:r>
    </w:p>
    <w:p w14:paraId="51C05438" w14:textId="211C20E9" w:rsidR="003100E5" w:rsidRDefault="00B31936" w:rsidP="005F6A30">
      <w:r>
        <w:rPr>
          <w:rFonts w:hint="eastAsia"/>
        </w:rPr>
        <w:t>Figure 1</w:t>
      </w:r>
      <w:r w:rsidR="005558A6">
        <w:t>2</w:t>
      </w:r>
      <w:r>
        <w:rPr>
          <w:rFonts w:hint="eastAsia"/>
        </w:rPr>
        <w:t xml:space="preserve"> shows the satisfaction </w:t>
      </w:r>
      <w:r w:rsidR="0014574F">
        <w:rPr>
          <w:rFonts w:hint="eastAsia"/>
        </w:rPr>
        <w:t xml:space="preserve">functional forms </w:t>
      </w:r>
      <w:r>
        <w:rPr>
          <w:rFonts w:hint="eastAsia"/>
        </w:rPr>
        <w:t xml:space="preserve">of different stakeholders </w:t>
      </w:r>
      <w:r w:rsidR="00637BB0">
        <w:t>with regard to the</w:t>
      </w:r>
      <w:r w:rsidR="00637BB0">
        <w:rPr>
          <w:rFonts w:hint="eastAsia"/>
        </w:rPr>
        <w:t xml:space="preserve"> </w:t>
      </w:r>
      <w:r>
        <w:rPr>
          <w:rFonts w:hint="eastAsia"/>
        </w:rPr>
        <w:t>wolf population.</w:t>
      </w:r>
      <w:r w:rsidR="008335E4">
        <w:rPr>
          <w:rFonts w:hint="eastAsia"/>
        </w:rPr>
        <w:t xml:space="preserve"> </w:t>
      </w:r>
      <w:r w:rsidR="00637BB0">
        <w:t xml:space="preserve">According to </w:t>
      </w:r>
      <w:r w:rsidR="001D7DFB">
        <w:rPr>
          <w:rFonts w:hint="eastAsia"/>
        </w:rPr>
        <w:t>the</w:t>
      </w:r>
      <w:r w:rsidR="00637BB0">
        <w:t xml:space="preserve"> functions, </w:t>
      </w:r>
      <w:r w:rsidR="00B06618" w:rsidRPr="00B06618">
        <w:t xml:space="preserve">the pro-wolf group </w:t>
      </w:r>
      <w:r w:rsidR="00637BB0">
        <w:t xml:space="preserve">may </w:t>
      </w:r>
      <w:r w:rsidR="00B06618" w:rsidRPr="00B06618">
        <w:t xml:space="preserve">increase their satisfaction from </w:t>
      </w:r>
      <w:r w:rsidR="008445E5">
        <w:rPr>
          <w:rFonts w:hint="eastAsia"/>
        </w:rPr>
        <w:t>0</w:t>
      </w:r>
      <w:r w:rsidR="008445E5" w:rsidRPr="00B06618">
        <w:t xml:space="preserve"> </w:t>
      </w:r>
      <w:r w:rsidR="00B06618" w:rsidRPr="00B06618">
        <w:t xml:space="preserve">to a peak level </w:t>
      </w:r>
      <w:r w:rsidR="00637BB0">
        <w:t xml:space="preserve">close to maximum (with a normalized value of </w:t>
      </w:r>
      <w:r w:rsidR="008445E5">
        <w:rPr>
          <w:rFonts w:hint="eastAsia"/>
        </w:rPr>
        <w:t>1</w:t>
      </w:r>
      <w:r w:rsidR="00637BB0">
        <w:t>)</w:t>
      </w:r>
      <w:r w:rsidR="00B06618" w:rsidRPr="00B06618">
        <w:t xml:space="preserve"> when the wolf population increase</w:t>
      </w:r>
      <w:r w:rsidR="00637BB0">
        <w:t>s</w:t>
      </w:r>
      <w:r w:rsidR="00B06618" w:rsidRPr="00B06618">
        <w:t xml:space="preserve"> from zero to about </w:t>
      </w:r>
      <w:r w:rsidR="001D7DFB">
        <w:rPr>
          <w:rFonts w:hint="eastAsia"/>
        </w:rPr>
        <w:t>500</w:t>
      </w:r>
      <w:r w:rsidR="00B06618" w:rsidRPr="00B06618">
        <w:t xml:space="preserve">. The satisfaction </w:t>
      </w:r>
      <w:r w:rsidR="00637BB0">
        <w:t xml:space="preserve">is supposed to </w:t>
      </w:r>
      <w:r w:rsidR="00B06618" w:rsidRPr="00B06618">
        <w:t xml:space="preserve">decrease </w:t>
      </w:r>
      <w:r w:rsidR="00637BB0">
        <w:t>as</w:t>
      </w:r>
      <w:r w:rsidR="00637BB0" w:rsidRPr="00B06618">
        <w:t xml:space="preserve"> </w:t>
      </w:r>
      <w:r w:rsidR="00B06618" w:rsidRPr="00B06618">
        <w:t>the wolf population continue</w:t>
      </w:r>
      <w:r w:rsidR="00637BB0">
        <w:t>s</w:t>
      </w:r>
      <w:r w:rsidR="00B06618" w:rsidRPr="00B06618">
        <w:t xml:space="preserve"> to grow</w:t>
      </w:r>
      <w:r w:rsidR="00637BB0">
        <w:t>,</w:t>
      </w:r>
      <w:r w:rsidR="00B06618" w:rsidRPr="00B06618">
        <w:t xml:space="preserve"> </w:t>
      </w:r>
      <w:r w:rsidR="00637BB0">
        <w:t xml:space="preserve">and is close to </w:t>
      </w:r>
      <w:r w:rsidR="008445E5">
        <w:rPr>
          <w:rFonts w:hint="eastAsia"/>
        </w:rPr>
        <w:t>0</w:t>
      </w:r>
      <w:r w:rsidR="008445E5">
        <w:t xml:space="preserve"> </w:t>
      </w:r>
      <w:r w:rsidR="00637BB0">
        <w:t>when the wolf population becomes very large (here expected to be around 1</w:t>
      </w:r>
      <w:r w:rsidR="005558A6">
        <w:t>2</w:t>
      </w:r>
      <w:r w:rsidR="00637BB0">
        <w:t>00 wolves)</w:t>
      </w:r>
      <w:r w:rsidR="00B06618" w:rsidRPr="00B06618">
        <w:t>. The anti-wolf group ha</w:t>
      </w:r>
      <w:r w:rsidR="00637BB0">
        <w:t>s</w:t>
      </w:r>
      <w:r w:rsidR="00B06618" w:rsidRPr="00B06618">
        <w:t xml:space="preserve"> </w:t>
      </w:r>
      <w:r w:rsidR="00637BB0">
        <w:t>a maximum</w:t>
      </w:r>
      <w:r w:rsidR="00B06618" w:rsidRPr="00B06618">
        <w:t xml:space="preserve"> satisfaction </w:t>
      </w:r>
      <w:r w:rsidR="00637BB0">
        <w:t xml:space="preserve">level </w:t>
      </w:r>
      <w:r w:rsidR="00B06618" w:rsidRPr="00B06618">
        <w:t xml:space="preserve">when there </w:t>
      </w:r>
      <w:r w:rsidR="00637BB0">
        <w:t>are</w:t>
      </w:r>
      <w:r w:rsidR="00637BB0" w:rsidRPr="00B06618">
        <w:t xml:space="preserve"> </w:t>
      </w:r>
      <w:r w:rsidR="00B06618" w:rsidRPr="00B06618">
        <w:t>no wol</w:t>
      </w:r>
      <w:r w:rsidR="00637BB0">
        <w:t>ves</w:t>
      </w:r>
      <w:r w:rsidR="0053016B">
        <w:t xml:space="preserve"> (although</w:t>
      </w:r>
      <w:r w:rsidR="00B43BF4">
        <w:rPr>
          <w:rFonts w:hint="eastAsia"/>
        </w:rPr>
        <w:t xml:space="preserve"> in reality</w:t>
      </w:r>
      <w:r w:rsidR="0053016B">
        <w:t xml:space="preserve"> </w:t>
      </w:r>
      <w:r w:rsidR="00B73AC4">
        <w:rPr>
          <w:rFonts w:hint="eastAsia"/>
        </w:rPr>
        <w:t>the satisfaction</w:t>
      </w:r>
      <w:r w:rsidR="00B73AC4">
        <w:t xml:space="preserve"> </w:t>
      </w:r>
      <w:r w:rsidR="00B73AC4">
        <w:rPr>
          <w:rFonts w:hint="eastAsia"/>
        </w:rPr>
        <w:t xml:space="preserve">can </w:t>
      </w:r>
      <w:r w:rsidR="0053016B">
        <w:t>vary within the group</w:t>
      </w:r>
      <w:r w:rsidR="00070E88">
        <w:rPr>
          <w:rFonts w:hint="eastAsia"/>
        </w:rPr>
        <w:t>s</w:t>
      </w:r>
      <w:r w:rsidR="0053016B">
        <w:t>)</w:t>
      </w:r>
      <w:r w:rsidR="00B06618" w:rsidRPr="00B06618">
        <w:t xml:space="preserve">, </w:t>
      </w:r>
      <w:r w:rsidR="00241F57">
        <w:t>which</w:t>
      </w:r>
      <w:r w:rsidR="00B06618" w:rsidRPr="00B06618">
        <w:t xml:space="preserve"> decrease</w:t>
      </w:r>
      <w:r w:rsidR="00241F57">
        <w:t>s</w:t>
      </w:r>
      <w:r w:rsidR="00B06618" w:rsidRPr="00B06618">
        <w:t xml:space="preserve"> when the </w:t>
      </w:r>
      <w:r w:rsidR="00241F57">
        <w:t xml:space="preserve">wolf </w:t>
      </w:r>
      <w:r w:rsidR="00B06618" w:rsidRPr="00B06618">
        <w:t>population gr</w:t>
      </w:r>
      <w:r w:rsidR="00241F57">
        <w:t>ows,</w:t>
      </w:r>
      <w:r w:rsidR="00B06618" w:rsidRPr="00B06618">
        <w:t xml:space="preserve"> until the satisfaction drop</w:t>
      </w:r>
      <w:r w:rsidR="00241F57">
        <w:t>s</w:t>
      </w:r>
      <w:r w:rsidR="00B06618" w:rsidRPr="00B06618">
        <w:t xml:space="preserve"> to a very low value</w:t>
      </w:r>
      <w:r w:rsidR="00241F57">
        <w:t xml:space="preserve">s, </w:t>
      </w:r>
      <w:r w:rsidR="00B06618" w:rsidRPr="00B06618">
        <w:t>appro</w:t>
      </w:r>
      <w:r w:rsidR="00241F57">
        <w:t>aching</w:t>
      </w:r>
      <w:r w:rsidR="00B06618" w:rsidRPr="00B06618">
        <w:t xml:space="preserve"> </w:t>
      </w:r>
      <w:r w:rsidR="00CB6A1F">
        <w:rPr>
          <w:rFonts w:hint="eastAsia"/>
        </w:rPr>
        <w:t>0</w:t>
      </w:r>
      <w:r w:rsidR="00B06618" w:rsidRPr="00B06618">
        <w:t xml:space="preserve">. The point </w:t>
      </w:r>
      <w:r w:rsidR="00241F57">
        <w:t>where</w:t>
      </w:r>
      <w:r w:rsidR="00241F57" w:rsidRPr="00B06618">
        <w:t xml:space="preserve"> </w:t>
      </w:r>
      <w:r w:rsidR="00B06618" w:rsidRPr="00B06618">
        <w:t xml:space="preserve">both </w:t>
      </w:r>
      <w:r w:rsidR="00241F57">
        <w:t xml:space="preserve">the </w:t>
      </w:r>
      <w:r w:rsidR="00B06618" w:rsidRPr="00B06618">
        <w:t xml:space="preserve">satisfaction curves </w:t>
      </w:r>
      <w:r w:rsidR="00241F57">
        <w:t xml:space="preserve">cross </w:t>
      </w:r>
      <w:r w:rsidR="00B06618" w:rsidRPr="00B06618">
        <w:t>show</w:t>
      </w:r>
      <w:r w:rsidR="00241F57">
        <w:t>s</w:t>
      </w:r>
      <w:r w:rsidR="00B06618" w:rsidRPr="00B06618">
        <w:t xml:space="preserve"> that the two groups ha</w:t>
      </w:r>
      <w:r w:rsidR="00E21CE0">
        <w:t>ve the</w:t>
      </w:r>
      <w:r w:rsidR="00B06618" w:rsidRPr="00B06618">
        <w:t xml:space="preserve"> same satisfaction</w:t>
      </w:r>
      <w:r w:rsidR="00E21CE0">
        <w:t xml:space="preserve"> level</w:t>
      </w:r>
      <w:r w:rsidR="00B06618" w:rsidRPr="00B06618">
        <w:t xml:space="preserve"> of ab</w:t>
      </w:r>
      <w:r w:rsidR="00B06618" w:rsidRPr="00871C70">
        <w:t>out 0.</w:t>
      </w:r>
      <w:r w:rsidR="00241F57" w:rsidRPr="00871C70">
        <w:t xml:space="preserve">4 </w:t>
      </w:r>
      <w:r w:rsidR="00B06618" w:rsidRPr="00871C70">
        <w:t xml:space="preserve">when the wolf number </w:t>
      </w:r>
      <w:r w:rsidR="00E21CE0" w:rsidRPr="00871C70">
        <w:t xml:space="preserve">is </w:t>
      </w:r>
      <w:r w:rsidR="00B06618" w:rsidRPr="00871C70">
        <w:t xml:space="preserve">about </w:t>
      </w:r>
      <w:r w:rsidR="00241F57" w:rsidRPr="00871C70">
        <w:t>200</w:t>
      </w:r>
      <w:r w:rsidR="00B06618" w:rsidRPr="00871C70">
        <w:t>.</w:t>
      </w:r>
      <w:r w:rsidR="00B06618" w:rsidRPr="00B06618">
        <w:t xml:space="preserve"> However, this point </w:t>
      </w:r>
      <w:r w:rsidR="00E21CE0">
        <w:t>does</w:t>
      </w:r>
      <w:r w:rsidR="00E21CE0" w:rsidRPr="00B06618">
        <w:t xml:space="preserve"> </w:t>
      </w:r>
      <w:r w:rsidR="00B06618" w:rsidRPr="00B06618">
        <w:t xml:space="preserve">not indicate a compromise, because even </w:t>
      </w:r>
      <w:r w:rsidR="006C2ACA">
        <w:t xml:space="preserve">though </w:t>
      </w:r>
      <w:r w:rsidR="00B06618" w:rsidRPr="00B06618">
        <w:t>the stakeholders reach the same satisfaction level, the level of 0.</w:t>
      </w:r>
      <w:r w:rsidR="00241F57">
        <w:t>4</w:t>
      </w:r>
      <w:r w:rsidR="00241F57" w:rsidRPr="00B06618">
        <w:t xml:space="preserve"> </w:t>
      </w:r>
      <w:r w:rsidR="00E21CE0">
        <w:t>is</w:t>
      </w:r>
      <w:r w:rsidR="00E21CE0" w:rsidRPr="00B06618">
        <w:t xml:space="preserve"> </w:t>
      </w:r>
      <w:r w:rsidR="00B06618" w:rsidRPr="00B06618">
        <w:t>still low</w:t>
      </w:r>
      <w:r w:rsidR="003948D2">
        <w:t>,</w:t>
      </w:r>
      <w:r w:rsidR="00B06618" w:rsidRPr="00B06618">
        <w:t xml:space="preserve"> </w:t>
      </w:r>
      <w:r w:rsidR="00E21CE0">
        <w:t>where</w:t>
      </w:r>
      <w:r w:rsidR="00B06618" w:rsidRPr="00B06618">
        <w:t xml:space="preserve"> </w:t>
      </w:r>
      <w:r w:rsidR="003948D2">
        <w:t>neither</w:t>
      </w:r>
      <w:r w:rsidR="003948D2" w:rsidRPr="00B06618">
        <w:t xml:space="preserve"> </w:t>
      </w:r>
      <w:r w:rsidR="00B06618" w:rsidRPr="00B06618">
        <w:t xml:space="preserve">group </w:t>
      </w:r>
      <w:r w:rsidR="003948D2">
        <w:t>is</w:t>
      </w:r>
      <w:r w:rsidR="00E21CE0" w:rsidRPr="00B06618">
        <w:t xml:space="preserve"> </w:t>
      </w:r>
      <w:r w:rsidR="00B06618" w:rsidRPr="00B06618">
        <w:t xml:space="preserve">satisfied. </w:t>
      </w:r>
      <w:r w:rsidR="00B06618">
        <w:t>T</w:t>
      </w:r>
      <w:r w:rsidR="00B06618">
        <w:rPr>
          <w:rFonts w:hint="eastAsia"/>
        </w:rPr>
        <w:t xml:space="preserve">he current wolf population </w:t>
      </w:r>
      <w:r w:rsidR="00241F57">
        <w:t>of</w:t>
      </w:r>
      <w:r w:rsidR="00241F57">
        <w:rPr>
          <w:rFonts w:hint="eastAsia"/>
        </w:rPr>
        <w:t xml:space="preserve"> </w:t>
      </w:r>
      <w:r w:rsidR="00B06618">
        <w:rPr>
          <w:rFonts w:hint="eastAsia"/>
        </w:rPr>
        <w:t xml:space="preserve">about </w:t>
      </w:r>
      <w:r w:rsidR="007057CD">
        <w:rPr>
          <w:rFonts w:hint="eastAsia"/>
        </w:rPr>
        <w:t>340</w:t>
      </w:r>
      <w:r w:rsidR="007057CD">
        <w:t xml:space="preserve"> </w:t>
      </w:r>
      <w:r w:rsidR="003948D2">
        <w:t>individuals,</w:t>
      </w:r>
      <w:r w:rsidR="00B06618">
        <w:rPr>
          <w:rFonts w:hint="eastAsia"/>
        </w:rPr>
        <w:t xml:space="preserve"> indicate</w:t>
      </w:r>
      <w:r w:rsidR="003948D2">
        <w:t xml:space="preserve">s that </w:t>
      </w:r>
      <w:r w:rsidR="00B06618">
        <w:rPr>
          <w:rFonts w:hint="eastAsia"/>
        </w:rPr>
        <w:t xml:space="preserve">the pro-wolf group </w:t>
      </w:r>
      <w:r w:rsidR="00DE2561">
        <w:rPr>
          <w:rFonts w:hint="eastAsia"/>
        </w:rPr>
        <w:t>may</w:t>
      </w:r>
      <w:r w:rsidR="00DE2561">
        <w:t xml:space="preserve"> </w:t>
      </w:r>
      <w:r w:rsidR="003948D2">
        <w:t xml:space="preserve">have </w:t>
      </w:r>
      <w:r w:rsidR="00B06618">
        <w:rPr>
          <w:rFonts w:hint="eastAsia"/>
        </w:rPr>
        <w:t>a higher satisfaction level</w:t>
      </w:r>
      <w:r w:rsidR="003948D2">
        <w:t xml:space="preserve"> than 0.5,</w:t>
      </w:r>
      <w:r w:rsidR="00B06618">
        <w:rPr>
          <w:rFonts w:hint="eastAsia"/>
        </w:rPr>
        <w:t xml:space="preserve"> while the anti-wolf group </w:t>
      </w:r>
      <w:r w:rsidR="003948D2">
        <w:t>would have</w:t>
      </w:r>
      <w:r w:rsidR="00B06618">
        <w:rPr>
          <w:rFonts w:hint="eastAsia"/>
        </w:rPr>
        <w:t xml:space="preserve"> a much lower one. The big gap between the two satisfaction level</w:t>
      </w:r>
      <w:r w:rsidR="003948D2">
        <w:t>s</w:t>
      </w:r>
      <w:r w:rsidR="00B06618">
        <w:rPr>
          <w:rFonts w:hint="eastAsia"/>
        </w:rPr>
        <w:t xml:space="preserve"> </w:t>
      </w:r>
      <w:r w:rsidR="00241F57">
        <w:t xml:space="preserve">may </w:t>
      </w:r>
      <w:r w:rsidR="00B06618">
        <w:rPr>
          <w:rFonts w:hint="eastAsia"/>
        </w:rPr>
        <w:t xml:space="preserve">shed </w:t>
      </w:r>
      <w:r w:rsidR="00241F57">
        <w:t xml:space="preserve">some </w:t>
      </w:r>
      <w:r w:rsidR="00B06618">
        <w:rPr>
          <w:rFonts w:hint="eastAsia"/>
        </w:rPr>
        <w:t>light on the current conflict in the society</w:t>
      </w:r>
      <w:r w:rsidR="003948D2">
        <w:t>,</w:t>
      </w:r>
      <w:r w:rsidR="00B06618">
        <w:rPr>
          <w:rFonts w:hint="eastAsia"/>
        </w:rPr>
        <w:t xml:space="preserve"> where some people </w:t>
      </w:r>
      <w:r w:rsidR="003948D2">
        <w:t>want</w:t>
      </w:r>
      <w:r w:rsidR="003948D2">
        <w:rPr>
          <w:rFonts w:hint="eastAsia"/>
        </w:rPr>
        <w:t xml:space="preserve"> </w:t>
      </w:r>
      <w:r w:rsidR="00B06618">
        <w:rPr>
          <w:rFonts w:hint="eastAsia"/>
        </w:rPr>
        <w:t xml:space="preserve">to have more wolves </w:t>
      </w:r>
      <w:r w:rsidR="003948D2">
        <w:t>while</w:t>
      </w:r>
      <w:r w:rsidR="003948D2">
        <w:rPr>
          <w:rFonts w:hint="eastAsia"/>
        </w:rPr>
        <w:t xml:space="preserve"> </w:t>
      </w:r>
      <w:r w:rsidR="00B06618">
        <w:rPr>
          <w:rFonts w:hint="eastAsia"/>
        </w:rPr>
        <w:t>other</w:t>
      </w:r>
      <w:r w:rsidR="003948D2">
        <w:t>s</w:t>
      </w:r>
      <w:r w:rsidR="00B06618">
        <w:rPr>
          <w:rFonts w:hint="eastAsia"/>
        </w:rPr>
        <w:t xml:space="preserve"> </w:t>
      </w:r>
      <w:r w:rsidR="00B06618">
        <w:t>strongly</w:t>
      </w:r>
      <w:r w:rsidR="00B06618">
        <w:rPr>
          <w:rFonts w:hint="eastAsia"/>
        </w:rPr>
        <w:t xml:space="preserve"> oppose </w:t>
      </w:r>
      <w:r w:rsidR="00DE2561">
        <w:rPr>
          <w:rFonts w:hint="eastAsia"/>
        </w:rPr>
        <w:t>it</w:t>
      </w:r>
      <w:r w:rsidR="00B06618">
        <w:rPr>
          <w:rFonts w:hint="eastAsia"/>
        </w:rPr>
        <w:t xml:space="preserve">. </w:t>
      </w:r>
    </w:p>
    <w:p w14:paraId="75B737B4" w14:textId="731E9D79" w:rsidR="00B31936" w:rsidRPr="000F7133" w:rsidRDefault="00486B41" w:rsidP="00D905C7">
      <w:pPr>
        <w:jc w:val="center"/>
        <w:rPr>
          <w:lang w:val="sv-SE"/>
        </w:rPr>
      </w:pPr>
      <w:r>
        <w:rPr>
          <w:noProof/>
          <w:lang w:eastAsia="en-US"/>
        </w:rPr>
        <w:drawing>
          <wp:inline distT="0" distB="0" distL="0" distR="0" wp14:anchorId="3C67B012" wp14:editId="05E8A92F">
            <wp:extent cx="4829175" cy="2533650"/>
            <wp:effectExtent l="0" t="0" r="9525" b="0"/>
            <wp:docPr id="54" name="图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0E0FC8A" w14:textId="4D6AB55E" w:rsidR="00A432CE" w:rsidRDefault="00F25A4F" w:rsidP="00D905C7">
      <w:pPr>
        <w:ind w:left="567" w:right="617"/>
      </w:pPr>
      <w:r w:rsidRPr="009B1979">
        <w:rPr>
          <w:rFonts w:hint="eastAsia"/>
        </w:rPr>
        <w:t>Figure 1</w:t>
      </w:r>
      <w:r w:rsidR="005558A6">
        <w:t>2.</w:t>
      </w:r>
      <w:r w:rsidRPr="009B1979">
        <w:rPr>
          <w:rFonts w:hint="eastAsia"/>
        </w:rPr>
        <w:t xml:space="preserve"> Satisfaction level of different stakeholders. For </w:t>
      </w:r>
      <w:r w:rsidR="00776654">
        <w:t xml:space="preserve">the </w:t>
      </w:r>
      <w:r>
        <w:rPr>
          <w:rFonts w:hint="eastAsia"/>
        </w:rPr>
        <w:t xml:space="preserve">pro-wolf group, the satisfaction level </w:t>
      </w:r>
      <w:r w:rsidR="00D5228D">
        <w:rPr>
          <w:rFonts w:hint="eastAsia"/>
        </w:rPr>
        <w:t>increases</w:t>
      </w:r>
      <w:r w:rsidRPr="009B1979">
        <w:rPr>
          <w:rFonts w:hint="eastAsia"/>
        </w:rPr>
        <w:t xml:space="preserve"> </w:t>
      </w:r>
      <w:r w:rsidR="00D5228D">
        <w:rPr>
          <w:rFonts w:hint="eastAsia"/>
        </w:rPr>
        <w:t>as</w:t>
      </w:r>
      <w:r w:rsidRPr="009B1979">
        <w:rPr>
          <w:rFonts w:hint="eastAsia"/>
        </w:rPr>
        <w:t xml:space="preserve"> the wolf population increases from </w:t>
      </w:r>
      <w:r w:rsidR="00D5228D">
        <w:rPr>
          <w:rFonts w:hint="eastAsia"/>
        </w:rPr>
        <w:t>0</w:t>
      </w:r>
      <w:r w:rsidR="00D5228D" w:rsidRPr="009B1979">
        <w:rPr>
          <w:rFonts w:hint="eastAsia"/>
        </w:rPr>
        <w:t xml:space="preserve"> </w:t>
      </w:r>
      <w:r w:rsidRPr="009B1979">
        <w:rPr>
          <w:rFonts w:hint="eastAsia"/>
        </w:rPr>
        <w:t xml:space="preserve">to </w:t>
      </w:r>
      <w:r w:rsidR="00D5228D">
        <w:rPr>
          <w:rFonts w:hint="eastAsia"/>
        </w:rPr>
        <w:t>a</w:t>
      </w:r>
      <w:r w:rsidR="00D5228D" w:rsidRPr="009B1979">
        <w:rPr>
          <w:rFonts w:hint="eastAsia"/>
        </w:rPr>
        <w:t xml:space="preserve"> </w:t>
      </w:r>
      <w:r w:rsidRPr="009B1979">
        <w:rPr>
          <w:rFonts w:hint="eastAsia"/>
        </w:rPr>
        <w:t xml:space="preserve">high level at about 500. </w:t>
      </w:r>
      <w:r w:rsidR="00D5228D" w:rsidRPr="009B1979">
        <w:t>T</w:t>
      </w:r>
      <w:r w:rsidR="00D5228D" w:rsidRPr="009B1979">
        <w:rPr>
          <w:rFonts w:hint="eastAsia"/>
        </w:rPr>
        <w:t>he</w:t>
      </w:r>
      <w:r w:rsidR="00D5228D">
        <w:rPr>
          <w:rFonts w:hint="eastAsia"/>
        </w:rPr>
        <w:t xml:space="preserve"> </w:t>
      </w:r>
      <w:r w:rsidRPr="009B1979">
        <w:rPr>
          <w:rFonts w:hint="eastAsia"/>
        </w:rPr>
        <w:t xml:space="preserve">satisfaction level </w:t>
      </w:r>
      <w:r w:rsidR="00D5228D" w:rsidRPr="009B1979">
        <w:rPr>
          <w:rFonts w:hint="eastAsia"/>
        </w:rPr>
        <w:t>decrease</w:t>
      </w:r>
      <w:r w:rsidR="00D5228D">
        <w:rPr>
          <w:rFonts w:hint="eastAsia"/>
        </w:rPr>
        <w:t>s</w:t>
      </w:r>
      <w:r w:rsidR="00D5228D" w:rsidRPr="009B1979">
        <w:rPr>
          <w:rFonts w:hint="eastAsia"/>
        </w:rPr>
        <w:t xml:space="preserve"> </w:t>
      </w:r>
      <w:r w:rsidR="00D5228D">
        <w:rPr>
          <w:rFonts w:hint="eastAsia"/>
        </w:rPr>
        <w:t>as</w:t>
      </w:r>
      <w:r w:rsidR="00D5228D" w:rsidRPr="009B1979">
        <w:rPr>
          <w:rFonts w:hint="eastAsia"/>
        </w:rPr>
        <w:t xml:space="preserve"> </w:t>
      </w:r>
      <w:r w:rsidRPr="009B1979">
        <w:rPr>
          <w:rFonts w:hint="eastAsia"/>
        </w:rPr>
        <w:t xml:space="preserve">the population continues to increase. For </w:t>
      </w:r>
      <w:r w:rsidR="00776654">
        <w:t xml:space="preserve">the </w:t>
      </w:r>
      <w:r>
        <w:rPr>
          <w:rFonts w:hint="eastAsia"/>
        </w:rPr>
        <w:t>anti-wolf group</w:t>
      </w:r>
      <w:r w:rsidRPr="009B1979">
        <w:rPr>
          <w:rFonts w:hint="eastAsia"/>
        </w:rPr>
        <w:t xml:space="preserve">, the satisfaction level </w:t>
      </w:r>
      <w:r w:rsidR="00D5228D" w:rsidRPr="009B1979">
        <w:rPr>
          <w:rFonts w:hint="eastAsia"/>
        </w:rPr>
        <w:t>decrease</w:t>
      </w:r>
      <w:r w:rsidR="00D5228D">
        <w:rPr>
          <w:rFonts w:hint="eastAsia"/>
        </w:rPr>
        <w:t>s</w:t>
      </w:r>
      <w:r w:rsidR="00D5228D" w:rsidRPr="009B1979">
        <w:rPr>
          <w:rFonts w:hint="eastAsia"/>
        </w:rPr>
        <w:t xml:space="preserve"> </w:t>
      </w:r>
      <w:r w:rsidRPr="009B1979">
        <w:t>continuously</w:t>
      </w:r>
      <w:r w:rsidRPr="009B1979">
        <w:rPr>
          <w:rFonts w:hint="eastAsia"/>
        </w:rPr>
        <w:t xml:space="preserve"> when the wolf population </w:t>
      </w:r>
      <w:r w:rsidR="00D5228D" w:rsidRPr="009B1979">
        <w:rPr>
          <w:rFonts w:hint="eastAsia"/>
        </w:rPr>
        <w:t>increase</w:t>
      </w:r>
      <w:r w:rsidR="00D5228D">
        <w:rPr>
          <w:rFonts w:hint="eastAsia"/>
        </w:rPr>
        <w:t>s</w:t>
      </w:r>
      <w:r w:rsidRPr="009B1979">
        <w:rPr>
          <w:rFonts w:hint="eastAsia"/>
        </w:rPr>
        <w:t>.</w:t>
      </w:r>
    </w:p>
    <w:p w14:paraId="7DA5443A" w14:textId="30877AFF" w:rsidR="005558A6" w:rsidRDefault="00A432CE">
      <w:r>
        <w:rPr>
          <w:rFonts w:hint="eastAsia"/>
        </w:rPr>
        <w:t xml:space="preserve">Figure </w:t>
      </w:r>
      <w:r w:rsidR="000830B0">
        <w:rPr>
          <w:rFonts w:hint="eastAsia"/>
        </w:rPr>
        <w:t>1</w:t>
      </w:r>
      <w:r w:rsidR="005558A6">
        <w:t>3</w:t>
      </w:r>
      <w:r>
        <w:t xml:space="preserve"> </w:t>
      </w:r>
      <w:r>
        <w:rPr>
          <w:rFonts w:hint="eastAsia"/>
        </w:rPr>
        <w:t>depict</w:t>
      </w:r>
      <w:r w:rsidR="003948D2">
        <w:t>s</w:t>
      </w:r>
      <w:r>
        <w:rPr>
          <w:rFonts w:hint="eastAsia"/>
        </w:rPr>
        <w:t xml:space="preserve"> the satisfaction </w:t>
      </w:r>
      <w:r w:rsidR="00241F57">
        <w:t xml:space="preserve">level </w:t>
      </w:r>
      <w:r>
        <w:rPr>
          <w:rFonts w:hint="eastAsia"/>
        </w:rPr>
        <w:t>of</w:t>
      </w:r>
      <w:r w:rsidR="003948D2">
        <w:t xml:space="preserve"> the</w:t>
      </w:r>
      <w:r>
        <w:rPr>
          <w:rFonts w:hint="eastAsia"/>
        </w:rPr>
        <w:t xml:space="preserve"> pro-wolf group against the satisfaction </w:t>
      </w:r>
      <w:r w:rsidR="00241F57">
        <w:t xml:space="preserve">level </w:t>
      </w:r>
      <w:r>
        <w:rPr>
          <w:rFonts w:hint="eastAsia"/>
        </w:rPr>
        <w:t xml:space="preserve">of </w:t>
      </w:r>
      <w:r w:rsidR="003948D2">
        <w:t xml:space="preserve">the </w:t>
      </w:r>
      <w:r>
        <w:rPr>
          <w:rFonts w:hint="eastAsia"/>
        </w:rPr>
        <w:t xml:space="preserve">anti-wolf group. </w:t>
      </w:r>
      <w:r w:rsidR="00C3784D">
        <w:rPr>
          <w:rFonts w:hint="eastAsia"/>
        </w:rPr>
        <w:t>T</w:t>
      </w:r>
      <w:r w:rsidR="003948D2">
        <w:t xml:space="preserve">he </w:t>
      </w:r>
      <w:r w:rsidR="00677647">
        <w:rPr>
          <w:rFonts w:hint="eastAsia"/>
        </w:rPr>
        <w:t>pro-wolf group ha</w:t>
      </w:r>
      <w:r w:rsidR="003948D2">
        <w:t>s</w:t>
      </w:r>
      <w:r w:rsidR="00677647">
        <w:rPr>
          <w:rFonts w:hint="eastAsia"/>
        </w:rPr>
        <w:t xml:space="preserve"> the highest satisfaction level of about </w:t>
      </w:r>
      <w:r w:rsidR="00C3784D">
        <w:rPr>
          <w:rFonts w:hint="eastAsia"/>
        </w:rPr>
        <w:t xml:space="preserve">1 </w:t>
      </w:r>
      <w:r w:rsidR="00677647">
        <w:rPr>
          <w:rFonts w:hint="eastAsia"/>
        </w:rPr>
        <w:t>when the anti-wolf group ha</w:t>
      </w:r>
      <w:r w:rsidR="003948D2">
        <w:t>s</w:t>
      </w:r>
      <w:r w:rsidR="00677647">
        <w:rPr>
          <w:rFonts w:hint="eastAsia"/>
        </w:rPr>
        <w:t xml:space="preserve"> a very low satisfaction </w:t>
      </w:r>
      <w:r w:rsidR="00CF60A4">
        <w:t>of</w:t>
      </w:r>
      <w:r w:rsidR="00CF60A4">
        <w:rPr>
          <w:rFonts w:hint="eastAsia"/>
        </w:rPr>
        <w:t xml:space="preserve"> </w:t>
      </w:r>
      <w:r w:rsidR="00677647">
        <w:rPr>
          <w:rFonts w:hint="eastAsia"/>
        </w:rPr>
        <w:t xml:space="preserve">about 0.2. </w:t>
      </w:r>
      <w:r w:rsidR="007955E8">
        <w:rPr>
          <w:rFonts w:hint="eastAsia"/>
        </w:rPr>
        <w:t xml:space="preserve">When </w:t>
      </w:r>
      <w:r w:rsidR="00D936E5">
        <w:t xml:space="preserve">the </w:t>
      </w:r>
      <w:r w:rsidR="00677647">
        <w:rPr>
          <w:rFonts w:hint="eastAsia"/>
        </w:rPr>
        <w:t xml:space="preserve">satisfaction of </w:t>
      </w:r>
      <w:r w:rsidR="003948D2">
        <w:t xml:space="preserve">the </w:t>
      </w:r>
      <w:r w:rsidR="00677647">
        <w:rPr>
          <w:rFonts w:hint="eastAsia"/>
        </w:rPr>
        <w:t>anti-wolf group increase</w:t>
      </w:r>
      <w:r w:rsidR="003948D2">
        <w:t>s</w:t>
      </w:r>
      <w:r w:rsidR="00677647">
        <w:rPr>
          <w:rFonts w:hint="eastAsia"/>
        </w:rPr>
        <w:t xml:space="preserve">, </w:t>
      </w:r>
      <w:r w:rsidR="00D936E5">
        <w:t xml:space="preserve">the </w:t>
      </w:r>
      <w:r w:rsidR="007955E8">
        <w:rPr>
          <w:rFonts w:hint="eastAsia"/>
        </w:rPr>
        <w:t xml:space="preserve">satisfaction of </w:t>
      </w:r>
      <w:r w:rsidR="00D936E5">
        <w:t xml:space="preserve">the </w:t>
      </w:r>
      <w:r w:rsidR="00677647">
        <w:rPr>
          <w:rFonts w:hint="eastAsia"/>
        </w:rPr>
        <w:t>pro-wolf group drop</w:t>
      </w:r>
      <w:r w:rsidR="003948D2">
        <w:t>s</w:t>
      </w:r>
      <w:r w:rsidR="00677647">
        <w:rPr>
          <w:rFonts w:hint="eastAsia"/>
        </w:rPr>
        <w:t xml:space="preserve"> continuously until</w:t>
      </w:r>
      <w:r w:rsidR="003948D2">
        <w:t xml:space="preserve"> it is</w:t>
      </w:r>
      <w:r w:rsidR="00677647">
        <w:rPr>
          <w:rFonts w:hint="eastAsia"/>
        </w:rPr>
        <w:t xml:space="preserve"> very low</w:t>
      </w:r>
      <w:r w:rsidR="003948D2">
        <w:t>,</w:t>
      </w:r>
      <w:r w:rsidR="00677647">
        <w:rPr>
          <w:rFonts w:hint="eastAsia"/>
        </w:rPr>
        <w:t xml:space="preserve"> at about 0.1, where the anti-wolf group ha</w:t>
      </w:r>
      <w:r w:rsidR="003948D2">
        <w:t>s</w:t>
      </w:r>
      <w:r w:rsidR="00677647">
        <w:rPr>
          <w:rFonts w:hint="eastAsia"/>
        </w:rPr>
        <w:t xml:space="preserve"> the highest level at about </w:t>
      </w:r>
      <w:r w:rsidR="00C3784D">
        <w:rPr>
          <w:rFonts w:hint="eastAsia"/>
        </w:rPr>
        <w:t>1</w:t>
      </w:r>
      <w:r w:rsidR="00677647">
        <w:rPr>
          <w:rFonts w:hint="eastAsia"/>
        </w:rPr>
        <w:t>.</w:t>
      </w:r>
      <w:r w:rsidR="002A3516">
        <w:t xml:space="preserve"> </w:t>
      </w:r>
      <w:r w:rsidR="00C3784D">
        <w:rPr>
          <w:rFonts w:hint="eastAsia"/>
        </w:rPr>
        <w:t>The</w:t>
      </w:r>
      <w:r w:rsidR="00C3784D">
        <w:t xml:space="preserve"> </w:t>
      </w:r>
      <w:r w:rsidR="00FE7AAF">
        <w:t xml:space="preserve">dotted </w:t>
      </w:r>
      <w:r w:rsidR="002A3516">
        <w:t xml:space="preserve">line </w:t>
      </w:r>
      <w:r w:rsidR="00C3784D">
        <w:t>indicat</w:t>
      </w:r>
      <w:r w:rsidR="00C3784D">
        <w:rPr>
          <w:rFonts w:hint="eastAsia"/>
        </w:rPr>
        <w:t>es</w:t>
      </w:r>
      <w:r w:rsidR="00C3784D">
        <w:t xml:space="preserve"> </w:t>
      </w:r>
      <w:r w:rsidR="002A3516">
        <w:t xml:space="preserve">equal satisfaction levels. </w:t>
      </w:r>
      <w:r w:rsidR="00677647">
        <w:rPr>
          <w:rFonts w:hint="eastAsia"/>
        </w:rPr>
        <w:t xml:space="preserve"> </w:t>
      </w:r>
      <w:r w:rsidR="002A3516">
        <w:t>The intersection of the satisfaction line and the equal satisfaction line is ab</w:t>
      </w:r>
      <w:r w:rsidR="002A3516" w:rsidRPr="00911867">
        <w:t>out 0.</w:t>
      </w:r>
      <w:r w:rsidR="00FE7AAF" w:rsidRPr="00911867">
        <w:t>4</w:t>
      </w:r>
      <w:r w:rsidR="002A3516" w:rsidRPr="00911867">
        <w:t>,</w:t>
      </w:r>
      <w:r w:rsidR="002A3516">
        <w:t xml:space="preserve"> indicating that if the government want</w:t>
      </w:r>
      <w:r w:rsidR="00FE7AAF">
        <w:t>s</w:t>
      </w:r>
      <w:r w:rsidR="002A3516">
        <w:t xml:space="preserve"> to have an equal satisfaction</w:t>
      </w:r>
      <w:r w:rsidR="00FE7AAF">
        <w:t xml:space="preserve"> level</w:t>
      </w:r>
      <w:r w:rsidR="002A3516">
        <w:t xml:space="preserve"> for both groups, the satisfaction level is not high. </w:t>
      </w:r>
      <w:r w:rsidR="00677647">
        <w:t>T</w:t>
      </w:r>
      <w:r w:rsidR="00677647">
        <w:rPr>
          <w:rFonts w:hint="eastAsia"/>
        </w:rPr>
        <w:t xml:space="preserve">here </w:t>
      </w:r>
      <w:r w:rsidR="003948D2">
        <w:t>is</w:t>
      </w:r>
      <w:r w:rsidR="00677647">
        <w:rPr>
          <w:rFonts w:hint="eastAsia"/>
        </w:rPr>
        <w:t xml:space="preserve"> </w:t>
      </w:r>
      <w:r w:rsidR="000830B0">
        <w:rPr>
          <w:rFonts w:hint="eastAsia"/>
        </w:rPr>
        <w:t>no</w:t>
      </w:r>
      <w:r w:rsidR="00677647">
        <w:rPr>
          <w:rFonts w:hint="eastAsia"/>
        </w:rPr>
        <w:t xml:space="preserve"> range of satisfaction level </w:t>
      </w:r>
      <w:r w:rsidR="003948D2">
        <w:t>where</w:t>
      </w:r>
      <w:r w:rsidR="003948D2">
        <w:rPr>
          <w:rFonts w:hint="eastAsia"/>
        </w:rPr>
        <w:t xml:space="preserve"> </w:t>
      </w:r>
      <w:r w:rsidR="00677647">
        <w:rPr>
          <w:rFonts w:hint="eastAsia"/>
        </w:rPr>
        <w:t>both group</w:t>
      </w:r>
      <w:r w:rsidR="003948D2">
        <w:t>s</w:t>
      </w:r>
      <w:r w:rsidR="00677647">
        <w:rPr>
          <w:rFonts w:hint="eastAsia"/>
        </w:rPr>
        <w:t xml:space="preserve"> </w:t>
      </w:r>
      <w:r w:rsidR="003948D2">
        <w:t>are satisfied to a</w:t>
      </w:r>
      <w:r w:rsidR="00677647">
        <w:rPr>
          <w:rFonts w:hint="eastAsia"/>
        </w:rPr>
        <w:t xml:space="preserve"> high degree</w:t>
      </w:r>
      <w:r w:rsidR="00CF60A4">
        <w:t xml:space="preserve"> (see the “</w:t>
      </w:r>
      <w:r w:rsidR="00D936E5">
        <w:t xml:space="preserve">desired </w:t>
      </w:r>
      <w:r w:rsidR="00CF60A4">
        <w:t>area” in the figure)</w:t>
      </w:r>
      <w:r w:rsidR="00D710E1">
        <w:t xml:space="preserve">, which means </w:t>
      </w:r>
      <w:r w:rsidR="00FE7AAF">
        <w:t xml:space="preserve">that </w:t>
      </w:r>
      <w:r w:rsidR="00D710E1">
        <w:t>under the current relationships between the satisfaction levels and the interests, there is not a win-win strategy</w:t>
      </w:r>
      <w:r w:rsidR="00677647">
        <w:rPr>
          <w:rFonts w:hint="eastAsia"/>
        </w:rPr>
        <w:t xml:space="preserve">. </w:t>
      </w:r>
    </w:p>
    <w:p w14:paraId="48376340" w14:textId="4C23BDA7" w:rsidR="005558A6" w:rsidRDefault="005558A6" w:rsidP="00D905C7">
      <w:pPr>
        <w:jc w:val="center"/>
      </w:pPr>
      <w:r>
        <w:rPr>
          <w:noProof/>
          <w:lang w:eastAsia="en-US"/>
        </w:rPr>
        <mc:AlternateContent>
          <mc:Choice Requires="wps">
            <w:drawing>
              <wp:anchor distT="45720" distB="45720" distL="114300" distR="114300" simplePos="0" relativeHeight="251661312" behindDoc="0" locked="0" layoutInCell="1" allowOverlap="1" wp14:anchorId="4CFB3101" wp14:editId="4031F5F4">
                <wp:simplePos x="0" y="0"/>
                <wp:positionH relativeFrom="column">
                  <wp:posOffset>3881755</wp:posOffset>
                </wp:positionH>
                <wp:positionV relativeFrom="paragraph">
                  <wp:posOffset>408305</wp:posOffset>
                </wp:positionV>
                <wp:extent cx="923925" cy="276225"/>
                <wp:effectExtent l="0" t="0" r="0" b="0"/>
                <wp:wrapNone/>
                <wp:docPr id="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276225"/>
                        </a:xfrm>
                        <a:prstGeom prst="rect">
                          <a:avLst/>
                        </a:prstGeom>
                        <a:noFill/>
                        <a:ln w="9525">
                          <a:noFill/>
                          <a:miter lim="800000"/>
                          <a:headEnd/>
                          <a:tailEnd/>
                        </a:ln>
                      </wps:spPr>
                      <wps:txbx>
                        <w:txbxContent>
                          <w:p w14:paraId="131C2661" w14:textId="6C857F6F" w:rsidR="00C12086" w:rsidRDefault="00C12086" w:rsidP="005558A6">
                            <w:r>
                              <w:t>desired area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2" o:spid="_x0000_s1026" type="#_x0000_t202" style="position:absolute;left:0;text-align:left;margin-left:305.65pt;margin-top:32.15pt;width:72.75pt;height:21.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" filled="f" stroked="f">
                <v:textbox>
                  <w:txbxContent>
                    <w:p w14:paraId="131C2661" w14:textId="6C857F6F" w:rsidR="00C12086" w:rsidRDefault="00C12086" w:rsidP="005558A6">
                      <w:r>
                        <w:t>desired area</w:t>
                      </w:r>
                    </w:p>
                  </w:txbxContent>
                </v:textbox>
              </v:shape>
            </w:pict>
          </mc:Fallback>
        </mc:AlternateContent>
      </w:r>
      <w:r>
        <w:rPr>
          <w:noProof/>
          <w:lang w:eastAsia="en-US"/>
        </w:rPr>
        <w:drawing>
          <wp:inline distT="0" distB="0" distL="0" distR="0" wp14:anchorId="7D360C05" wp14:editId="32E96C84">
            <wp:extent cx="4781550" cy="2743200"/>
            <wp:effectExtent l="0" t="0" r="0" b="0"/>
            <wp:docPr id="55" name="图表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6ED061F3" w14:textId="66B6341E" w:rsidR="000830B0" w:rsidRDefault="0067564B" w:rsidP="00D905C7">
      <w:pPr>
        <w:jc w:val="center"/>
      </w:pPr>
      <w:r>
        <w:rPr>
          <w:rFonts w:hint="eastAsia"/>
        </w:rPr>
        <w:t xml:space="preserve">Figure </w:t>
      </w:r>
      <w:r w:rsidR="000830B0">
        <w:rPr>
          <w:rFonts w:hint="eastAsia"/>
        </w:rPr>
        <w:t>1</w:t>
      </w:r>
      <w:r w:rsidR="005558A6">
        <w:t>3</w:t>
      </w:r>
      <w:r>
        <w:rPr>
          <w:rFonts w:hint="eastAsia"/>
        </w:rPr>
        <w:t>.Satisfaction level of anti-wolf group against pro-wolf group.</w:t>
      </w:r>
    </w:p>
    <w:p w14:paraId="4B4AA41C" w14:textId="6990D8C3" w:rsidR="00E13F16" w:rsidRDefault="00E13F16" w:rsidP="00FC005B"/>
    <w:p w14:paraId="485941D3" w14:textId="3D967B8D" w:rsidR="008102E5" w:rsidRPr="00514A19" w:rsidRDefault="00795E86" w:rsidP="00FC005B">
      <w:pPr>
        <w:pStyle w:val="ListParagraph"/>
        <w:ind w:left="0"/>
        <w:rPr>
          <w:b/>
        </w:rPr>
      </w:pPr>
      <w:r w:rsidRPr="00514A19">
        <w:rPr>
          <w:b/>
        </w:rPr>
        <w:t>3.</w:t>
      </w:r>
      <w:r w:rsidR="005C635C" w:rsidRPr="00514A19">
        <w:rPr>
          <w:b/>
        </w:rPr>
        <w:t xml:space="preserve">2 </w:t>
      </w:r>
      <w:r w:rsidR="00F4484C" w:rsidRPr="00514A19">
        <w:rPr>
          <w:b/>
        </w:rPr>
        <w:t>Scenario analysis</w:t>
      </w:r>
    </w:p>
    <w:p w14:paraId="233F121F" w14:textId="11F7ED08" w:rsidR="00371804" w:rsidRDefault="00371804" w:rsidP="00FC005B">
      <w:pPr>
        <w:pStyle w:val="ListParagraph"/>
        <w:ind w:left="0"/>
      </w:pPr>
      <w:r>
        <w:t>In this study, we look at</w:t>
      </w:r>
      <w:r w:rsidR="008102E5">
        <w:rPr>
          <w:rFonts w:hint="eastAsia"/>
        </w:rPr>
        <w:t xml:space="preserve"> three </w:t>
      </w:r>
      <w:r w:rsidR="008102E5">
        <w:t>scenarios</w:t>
      </w:r>
      <w:r w:rsidR="008102E5">
        <w:rPr>
          <w:rFonts w:hint="eastAsia"/>
        </w:rPr>
        <w:t xml:space="preserve"> regarding </w:t>
      </w:r>
      <w:r w:rsidR="0006132F">
        <w:t>implementation</w:t>
      </w:r>
      <w:r w:rsidR="0006132F">
        <w:rPr>
          <w:rFonts w:hint="eastAsia"/>
        </w:rPr>
        <w:t xml:space="preserve"> of </w:t>
      </w:r>
      <w:r w:rsidR="003E5918">
        <w:rPr>
          <w:rFonts w:hint="eastAsia"/>
        </w:rPr>
        <w:t>different policies</w:t>
      </w:r>
      <w:r w:rsidR="003E5918" w:rsidRPr="007B27F8">
        <w:rPr>
          <w:rFonts w:hint="eastAsia"/>
        </w:rPr>
        <w:t xml:space="preserve">. </w:t>
      </w:r>
      <w:r w:rsidR="008335E4" w:rsidRPr="007B27F8">
        <w:t>T</w:t>
      </w:r>
      <w:r w:rsidR="008335E4" w:rsidRPr="007B27F8">
        <w:rPr>
          <w:rFonts w:hint="eastAsia"/>
        </w:rPr>
        <w:t xml:space="preserve">he </w:t>
      </w:r>
      <w:r w:rsidR="00FE7AAF">
        <w:t>difference</w:t>
      </w:r>
      <w:r w:rsidR="00670815">
        <w:rPr>
          <w:rFonts w:hint="eastAsia"/>
        </w:rPr>
        <w:t>s</w:t>
      </w:r>
      <w:r w:rsidR="00FE7AAF">
        <w:t xml:space="preserve"> between different</w:t>
      </w:r>
      <w:r w:rsidR="008335E4" w:rsidRPr="007B27F8">
        <w:rPr>
          <w:rFonts w:hint="eastAsia"/>
        </w:rPr>
        <w:t xml:space="preserve"> scenario</w:t>
      </w:r>
      <w:r w:rsidR="00FE7AAF">
        <w:t>s</w:t>
      </w:r>
      <w:r w:rsidR="008335E4" w:rsidRPr="007B27F8">
        <w:rPr>
          <w:rFonts w:hint="eastAsia"/>
        </w:rPr>
        <w:t xml:space="preserve"> mainly affect</w:t>
      </w:r>
      <w:r>
        <w:t xml:space="preserve"> the</w:t>
      </w:r>
      <w:r w:rsidR="008335E4" w:rsidRPr="007B27F8">
        <w:rPr>
          <w:rFonts w:hint="eastAsia"/>
        </w:rPr>
        <w:t xml:space="preserve"> anti-wolf group, so only the change of attitudes of this group was simulated. </w:t>
      </w:r>
    </w:p>
    <w:p w14:paraId="45A6FA44" w14:textId="77777777" w:rsidR="00371804" w:rsidRDefault="00371804" w:rsidP="00FC005B">
      <w:pPr>
        <w:pStyle w:val="ListParagraph"/>
        <w:ind w:left="0"/>
      </w:pPr>
    </w:p>
    <w:p w14:paraId="58CCB507" w14:textId="5DFF5B66" w:rsidR="00D65174" w:rsidRPr="00514A19" w:rsidRDefault="00D65174" w:rsidP="00FC005B">
      <w:pPr>
        <w:pStyle w:val="ListParagraph"/>
        <w:ind w:left="0"/>
        <w:rPr>
          <w:i/>
        </w:rPr>
      </w:pPr>
      <w:r w:rsidRPr="00514A19">
        <w:rPr>
          <w:i/>
        </w:rPr>
        <w:t>Scenario 1</w:t>
      </w:r>
    </w:p>
    <w:p w14:paraId="32359FDD" w14:textId="1F803B54" w:rsidR="002A5065" w:rsidRDefault="00D936E5" w:rsidP="00514A19">
      <w:pPr>
        <w:pStyle w:val="ListParagraph"/>
        <w:ind w:left="0"/>
      </w:pPr>
      <w:r>
        <w:t>In t</w:t>
      </w:r>
      <w:r w:rsidR="003E5918" w:rsidRPr="007B27F8">
        <w:rPr>
          <w:rFonts w:hint="eastAsia"/>
        </w:rPr>
        <w:t>he first scenario</w:t>
      </w:r>
      <w:r>
        <w:t>, we</w:t>
      </w:r>
      <w:r w:rsidR="003E5918" w:rsidRPr="007B27F8">
        <w:rPr>
          <w:rFonts w:hint="eastAsia"/>
        </w:rPr>
        <w:t xml:space="preserve"> simulate </w:t>
      </w:r>
      <w:r w:rsidR="00445E42">
        <w:rPr>
          <w:rFonts w:hint="eastAsia"/>
        </w:rPr>
        <w:t>the</w:t>
      </w:r>
      <w:r w:rsidR="003E5918" w:rsidRPr="007B27F8">
        <w:rPr>
          <w:rFonts w:hint="eastAsia"/>
        </w:rPr>
        <w:t xml:space="preserve"> </w:t>
      </w:r>
      <w:r w:rsidR="00445E42" w:rsidRPr="007B27F8">
        <w:rPr>
          <w:rFonts w:hint="eastAsia"/>
        </w:rPr>
        <w:t>implement</w:t>
      </w:r>
      <w:r w:rsidR="00445E42">
        <w:rPr>
          <w:rFonts w:hint="eastAsia"/>
        </w:rPr>
        <w:t>ation of</w:t>
      </w:r>
      <w:r w:rsidR="00445E42" w:rsidRPr="007B27F8">
        <w:rPr>
          <w:rFonts w:hint="eastAsia"/>
        </w:rPr>
        <w:t xml:space="preserve"> </w:t>
      </w:r>
      <w:r w:rsidR="003E5918" w:rsidRPr="007B27F8">
        <w:rPr>
          <w:rFonts w:hint="eastAsia"/>
        </w:rPr>
        <w:t xml:space="preserve">policies </w:t>
      </w:r>
      <w:r w:rsidR="00445E42">
        <w:rPr>
          <w:rFonts w:hint="eastAsia"/>
        </w:rPr>
        <w:t xml:space="preserve">on </w:t>
      </w:r>
      <w:r w:rsidR="003E5918">
        <w:rPr>
          <w:rFonts w:hint="eastAsia"/>
        </w:rPr>
        <w:t>economic incentives and preventative measures.</w:t>
      </w:r>
      <w:r w:rsidR="00F30636">
        <w:rPr>
          <w:rFonts w:hint="eastAsia"/>
        </w:rPr>
        <w:t xml:space="preserve"> The </w:t>
      </w:r>
      <w:r w:rsidR="00445E42">
        <w:rPr>
          <w:rFonts w:hint="eastAsia"/>
        </w:rPr>
        <w:t>policies are assumed to boost</w:t>
      </w:r>
      <w:r w:rsidR="00371804">
        <w:t xml:space="preserve"> </w:t>
      </w:r>
      <w:r w:rsidR="00F30636">
        <w:rPr>
          <w:rFonts w:hint="eastAsia"/>
        </w:rPr>
        <w:t>accept</w:t>
      </w:r>
      <w:r w:rsidR="00FE7AAF">
        <w:t>ance of</w:t>
      </w:r>
      <w:r w:rsidR="00F30636">
        <w:rPr>
          <w:rFonts w:hint="eastAsia"/>
        </w:rPr>
        <w:t xml:space="preserve"> wolves</w:t>
      </w:r>
      <w:r w:rsidR="002D290B">
        <w:rPr>
          <w:rFonts w:hint="eastAsia"/>
        </w:rPr>
        <w:t xml:space="preserve"> and can be revealed by </w:t>
      </w:r>
      <w:r w:rsidR="002B6929">
        <w:rPr>
          <w:rFonts w:hint="eastAsia"/>
        </w:rPr>
        <w:t>changes of functional forms</w:t>
      </w:r>
      <w:r w:rsidR="002D290B">
        <w:rPr>
          <w:rFonts w:hint="eastAsia"/>
        </w:rPr>
        <w:t xml:space="preserve"> of the </w:t>
      </w:r>
      <w:r w:rsidR="002B6929">
        <w:rPr>
          <w:rFonts w:hint="eastAsia"/>
        </w:rPr>
        <w:t>interests</w:t>
      </w:r>
      <w:r w:rsidR="002D290B">
        <w:rPr>
          <w:rFonts w:hint="eastAsia"/>
        </w:rPr>
        <w:t xml:space="preserve"> of loss of livestock, loss of reindeers, loss of hunting dogs and increased weights of preventative payment</w:t>
      </w:r>
      <w:r w:rsidR="00041C3C">
        <w:rPr>
          <w:rFonts w:hint="eastAsia"/>
        </w:rPr>
        <w:t xml:space="preserve"> in the satisfaction functions</w:t>
      </w:r>
      <w:r w:rsidR="00F21342">
        <w:rPr>
          <w:rFonts w:hint="eastAsia"/>
        </w:rPr>
        <w:t>, showing a shift of attention from economic losses to gains.</w:t>
      </w:r>
    </w:p>
    <w:p w14:paraId="4E42BA99" w14:textId="77777777" w:rsidR="00F30636" w:rsidRDefault="00F30636" w:rsidP="00FC005B">
      <w:pPr>
        <w:pStyle w:val="ListParagraph"/>
        <w:ind w:left="0"/>
      </w:pPr>
    </w:p>
    <w:p w14:paraId="06F4C8C2" w14:textId="5DF7A015" w:rsidR="00D65174" w:rsidRPr="005F1B8F" w:rsidRDefault="00D65174" w:rsidP="00D65174">
      <w:pPr>
        <w:pStyle w:val="ListParagraph"/>
        <w:ind w:left="0"/>
        <w:rPr>
          <w:i/>
        </w:rPr>
      </w:pPr>
      <w:r w:rsidRPr="005F1B8F">
        <w:rPr>
          <w:i/>
        </w:rPr>
        <w:t xml:space="preserve">Scenario </w:t>
      </w:r>
      <w:r>
        <w:rPr>
          <w:i/>
        </w:rPr>
        <w:t>2</w:t>
      </w:r>
    </w:p>
    <w:p w14:paraId="70FD6D33" w14:textId="36ED4419" w:rsidR="008102E5" w:rsidRDefault="00D936E5">
      <w:pPr>
        <w:pStyle w:val="ListParagraph"/>
        <w:ind w:left="0"/>
      </w:pPr>
      <w:r>
        <w:t xml:space="preserve">In the </w:t>
      </w:r>
      <w:r w:rsidR="00041C3C">
        <w:rPr>
          <w:rFonts w:hint="eastAsia"/>
        </w:rPr>
        <w:t>second</w:t>
      </w:r>
      <w:r w:rsidR="00041C3C" w:rsidRPr="00041C3C">
        <w:t xml:space="preserve"> scenario</w:t>
      </w:r>
      <w:r>
        <w:t>, we</w:t>
      </w:r>
      <w:r w:rsidR="00041C3C" w:rsidRPr="00041C3C">
        <w:t xml:space="preserve"> simulate implement</w:t>
      </w:r>
      <w:r w:rsidR="00177320">
        <w:rPr>
          <w:rFonts w:hint="eastAsia"/>
        </w:rPr>
        <w:t>ation of</w:t>
      </w:r>
      <w:r w:rsidR="00041C3C" w:rsidRPr="00041C3C">
        <w:t xml:space="preserve"> policies </w:t>
      </w:r>
      <w:r w:rsidR="00F30636">
        <w:rPr>
          <w:rFonts w:hint="eastAsia"/>
        </w:rPr>
        <w:t>to p</w:t>
      </w:r>
      <w:r w:rsidR="00F30636">
        <w:t>romot</w:t>
      </w:r>
      <w:r w:rsidR="00F30636">
        <w:rPr>
          <w:rFonts w:hint="eastAsia"/>
        </w:rPr>
        <w:t xml:space="preserve">e </w:t>
      </w:r>
      <w:r w:rsidR="00F30636" w:rsidRPr="00F30636">
        <w:t>education</w:t>
      </w:r>
      <w:r w:rsidR="00930EBB">
        <w:rPr>
          <w:rFonts w:hint="eastAsia"/>
        </w:rPr>
        <w:t xml:space="preserve">, </w:t>
      </w:r>
      <w:r w:rsidR="00930EBB">
        <w:t>dialogues</w:t>
      </w:r>
      <w:r w:rsidR="00F30636" w:rsidRPr="00F30636">
        <w:t xml:space="preserve"> and </w:t>
      </w:r>
      <w:r w:rsidR="00D65174">
        <w:t>campaigns</w:t>
      </w:r>
      <w:r w:rsidR="00D65174">
        <w:rPr>
          <w:rFonts w:hint="eastAsia"/>
        </w:rPr>
        <w:t xml:space="preserve"> </w:t>
      </w:r>
      <w:r w:rsidR="00F30636">
        <w:rPr>
          <w:rFonts w:hint="eastAsia"/>
        </w:rPr>
        <w:t>for wolf conservation</w:t>
      </w:r>
      <w:r w:rsidR="00041C3C" w:rsidRPr="00041C3C">
        <w:t xml:space="preserve">. </w:t>
      </w:r>
      <w:r w:rsidR="00F646CF">
        <w:rPr>
          <w:rFonts w:hint="eastAsia"/>
        </w:rPr>
        <w:t>W</w:t>
      </w:r>
      <w:r w:rsidR="0070102C">
        <w:rPr>
          <w:rFonts w:hint="eastAsia"/>
        </w:rPr>
        <w:t>eights of biodiversity and biophilia</w:t>
      </w:r>
      <w:r w:rsidR="00F646CF">
        <w:rPr>
          <w:rFonts w:hint="eastAsia"/>
        </w:rPr>
        <w:t xml:space="preserve"> increase and</w:t>
      </w:r>
      <w:r w:rsidR="00373A06">
        <w:rPr>
          <w:rFonts w:hint="eastAsia"/>
        </w:rPr>
        <w:t xml:space="preserve"> weights of fear, hunting culture and Sami culture decrease</w:t>
      </w:r>
      <w:r w:rsidR="00F646CF">
        <w:rPr>
          <w:rFonts w:hint="eastAsia"/>
        </w:rPr>
        <w:t>, representing an</w:t>
      </w:r>
      <w:r w:rsidR="00F30636">
        <w:rPr>
          <w:rFonts w:hint="eastAsia"/>
        </w:rPr>
        <w:t xml:space="preserve"> increased </w:t>
      </w:r>
      <w:r w:rsidR="00F646CF">
        <w:rPr>
          <w:rFonts w:hint="eastAsia"/>
        </w:rPr>
        <w:t xml:space="preserve">attention to </w:t>
      </w:r>
      <w:r w:rsidR="00F30636">
        <w:rPr>
          <w:rFonts w:hint="eastAsia"/>
        </w:rPr>
        <w:t>biodiversity</w:t>
      </w:r>
      <w:r w:rsidR="00F646CF">
        <w:rPr>
          <w:rFonts w:hint="eastAsia"/>
        </w:rPr>
        <w:t>, decreased</w:t>
      </w:r>
      <w:r w:rsidR="00F30636">
        <w:rPr>
          <w:rFonts w:hint="eastAsia"/>
        </w:rPr>
        <w:t xml:space="preserve"> fear to wolves and more toleran</w:t>
      </w:r>
      <w:r w:rsidR="00D65174">
        <w:t>ce</w:t>
      </w:r>
      <w:r w:rsidR="00F30636">
        <w:rPr>
          <w:rFonts w:hint="eastAsia"/>
        </w:rPr>
        <w:t xml:space="preserve"> to the loss</w:t>
      </w:r>
      <w:r w:rsidR="00D65174">
        <w:t>es</w:t>
      </w:r>
      <w:r w:rsidR="00F30636">
        <w:rPr>
          <w:rFonts w:hint="eastAsia"/>
        </w:rPr>
        <w:t xml:space="preserve"> of hunting culture and Sami culture.</w:t>
      </w:r>
    </w:p>
    <w:p w14:paraId="040FB112" w14:textId="77777777" w:rsidR="00F4484C" w:rsidRDefault="00F4484C" w:rsidP="00FC005B">
      <w:pPr>
        <w:pStyle w:val="ListParagraph"/>
        <w:ind w:left="0"/>
      </w:pPr>
    </w:p>
    <w:p w14:paraId="3444089D" w14:textId="5E8714C2" w:rsidR="00D65174" w:rsidRPr="00514A19" w:rsidRDefault="00D65174" w:rsidP="00BB7370">
      <w:pPr>
        <w:pStyle w:val="ListParagraph"/>
        <w:ind w:left="0"/>
        <w:rPr>
          <w:i/>
        </w:rPr>
      </w:pPr>
      <w:r w:rsidRPr="005F1B8F">
        <w:rPr>
          <w:i/>
        </w:rPr>
        <w:t xml:space="preserve">Scenario </w:t>
      </w:r>
      <w:r>
        <w:rPr>
          <w:i/>
        </w:rPr>
        <w:t>3</w:t>
      </w:r>
    </w:p>
    <w:p w14:paraId="182183E6" w14:textId="07A77828" w:rsidR="00BB7370" w:rsidRDefault="00D936E5" w:rsidP="00BB7370">
      <w:pPr>
        <w:pStyle w:val="ListParagraph"/>
        <w:ind w:left="0"/>
      </w:pPr>
      <w:r>
        <w:t>In t</w:t>
      </w:r>
      <w:r w:rsidR="00BB7370">
        <w:t xml:space="preserve">he </w:t>
      </w:r>
      <w:r w:rsidR="00BB7370">
        <w:rPr>
          <w:rFonts w:hint="eastAsia"/>
        </w:rPr>
        <w:t>thir</w:t>
      </w:r>
      <w:r w:rsidR="00BB7370" w:rsidRPr="00152F47">
        <w:t>d scenario</w:t>
      </w:r>
      <w:r>
        <w:t>, we</w:t>
      </w:r>
      <w:r w:rsidR="00BB7370" w:rsidRPr="00152F47">
        <w:t xml:space="preserve"> simulate</w:t>
      </w:r>
      <w:r w:rsidR="00736F14">
        <w:rPr>
          <w:rFonts w:hint="eastAsia"/>
        </w:rPr>
        <w:t xml:space="preserve"> a </w:t>
      </w:r>
      <w:r w:rsidR="00BA4E7B">
        <w:t>strengthened</w:t>
      </w:r>
      <w:r w:rsidR="00736F14">
        <w:rPr>
          <w:rFonts w:hint="eastAsia"/>
        </w:rPr>
        <w:t xml:space="preserve"> policy on</w:t>
      </w:r>
      <w:r w:rsidR="00BB7370">
        <w:rPr>
          <w:rFonts w:hint="eastAsia"/>
        </w:rPr>
        <w:t xml:space="preserve"> punish</w:t>
      </w:r>
      <w:r w:rsidR="00736F14">
        <w:rPr>
          <w:rFonts w:hint="eastAsia"/>
        </w:rPr>
        <w:t xml:space="preserve">ing </w:t>
      </w:r>
      <w:r w:rsidR="00BB7370">
        <w:rPr>
          <w:rFonts w:hint="eastAsia"/>
        </w:rPr>
        <w:t>illegal hunting</w:t>
      </w:r>
      <w:r w:rsidR="00BB7370">
        <w:t>.</w:t>
      </w:r>
      <w:r w:rsidR="00BB7370">
        <w:rPr>
          <w:rFonts w:hint="eastAsia"/>
        </w:rPr>
        <w:t xml:space="preserve"> </w:t>
      </w:r>
      <w:r w:rsidR="00E36030">
        <w:rPr>
          <w:rFonts w:hint="eastAsia"/>
        </w:rPr>
        <w:t>Previous studies</w:t>
      </w:r>
      <w:r w:rsidR="001E08D2">
        <w:rPr>
          <w:rFonts w:hint="eastAsia"/>
        </w:rPr>
        <w:t xml:space="preserve"> (</w:t>
      </w:r>
      <w:r w:rsidR="00BB3497" w:rsidRPr="00BB3497">
        <w:t>Pohja-Mykrä, 2016</w:t>
      </w:r>
      <w:r w:rsidR="001E08D2">
        <w:rPr>
          <w:rFonts w:hint="eastAsia"/>
        </w:rPr>
        <w:t>)</w:t>
      </w:r>
      <w:r w:rsidR="00E36030">
        <w:rPr>
          <w:rFonts w:hint="eastAsia"/>
        </w:rPr>
        <w:t xml:space="preserve"> indicate that tightened criminal sanctions may have </w:t>
      </w:r>
      <w:r w:rsidR="00E36030">
        <w:t>negligible</w:t>
      </w:r>
      <w:r w:rsidR="00E36030">
        <w:rPr>
          <w:rFonts w:hint="eastAsia"/>
        </w:rPr>
        <w:t xml:space="preserve"> or negative effect on </w:t>
      </w:r>
      <w:r w:rsidR="00E36030">
        <w:t>deterring</w:t>
      </w:r>
      <w:r w:rsidR="00E36030">
        <w:rPr>
          <w:rFonts w:hint="eastAsia"/>
        </w:rPr>
        <w:t xml:space="preserve"> </w:t>
      </w:r>
      <w:r w:rsidR="00E36030">
        <w:t>illegal</w:t>
      </w:r>
      <w:r w:rsidR="00E36030">
        <w:rPr>
          <w:rFonts w:hint="eastAsia"/>
        </w:rPr>
        <w:t xml:space="preserve"> hunting and relieving the tense between the pro and anti-wolf groups. In accordance to these findings, w</w:t>
      </w:r>
      <w:r w:rsidR="00BB7370" w:rsidRPr="00514A19">
        <w:t>eights of biodiversity and biophilia</w:t>
      </w:r>
      <w:r w:rsidR="00AD0B7C" w:rsidRPr="00514A19">
        <w:t xml:space="preserve"> </w:t>
      </w:r>
      <w:r w:rsidR="00A12D8A" w:rsidRPr="002A3A2C">
        <w:t>decrease</w:t>
      </w:r>
      <w:r w:rsidR="00A12D8A">
        <w:t xml:space="preserve"> </w:t>
      </w:r>
      <w:r w:rsidR="00AD0B7C" w:rsidRPr="00514A19">
        <w:t>and weight of</w:t>
      </w:r>
      <w:r w:rsidR="00BB7370" w:rsidRPr="00514A19">
        <w:t xml:space="preserve"> fear</w:t>
      </w:r>
      <w:r w:rsidR="00A12D8A">
        <w:t xml:space="preserve"> in</w:t>
      </w:r>
      <w:r w:rsidR="00A12D8A" w:rsidRPr="00827B3C">
        <w:t>crease</w:t>
      </w:r>
      <w:r w:rsidR="00A12D8A">
        <w:t>s</w:t>
      </w:r>
      <w:r w:rsidR="00BB7370" w:rsidRPr="00F646CF">
        <w:t xml:space="preserve">. </w:t>
      </w:r>
    </w:p>
    <w:p w14:paraId="4C5955C4" w14:textId="77777777" w:rsidR="00C35A24" w:rsidRDefault="00C35A24" w:rsidP="00FC005B">
      <w:pPr>
        <w:pStyle w:val="ListParagraph"/>
        <w:ind w:left="0"/>
      </w:pPr>
    </w:p>
    <w:p w14:paraId="5C50EB59" w14:textId="158006E3" w:rsidR="002419AC" w:rsidRDefault="00EC7468" w:rsidP="00FC005B">
      <w:pPr>
        <w:pStyle w:val="ListParagraph"/>
        <w:ind w:left="0"/>
      </w:pPr>
      <w:r>
        <w:t>The results of the scenario simulation</w:t>
      </w:r>
      <w:r w:rsidR="00D936E5">
        <w:t>s</w:t>
      </w:r>
      <w:r>
        <w:t xml:space="preserve"> comparing to the current situation is shown i</w:t>
      </w:r>
      <w:r w:rsidR="00D65174">
        <w:rPr>
          <w:rFonts w:hint="eastAsia"/>
        </w:rPr>
        <w:t xml:space="preserve">n </w:t>
      </w:r>
      <w:r w:rsidR="00D65174">
        <w:t>F</w:t>
      </w:r>
      <w:r w:rsidR="00D65174" w:rsidRPr="000830B0">
        <w:rPr>
          <w:rFonts w:hint="eastAsia"/>
        </w:rPr>
        <w:t xml:space="preserve">igure </w:t>
      </w:r>
      <w:r w:rsidR="00D65174">
        <w:t>1</w:t>
      </w:r>
      <w:r w:rsidR="00F42F3E">
        <w:rPr>
          <w:rFonts w:hint="eastAsia"/>
        </w:rPr>
        <w:t>4</w:t>
      </w:r>
      <w:r w:rsidR="00D65174">
        <w:t>.</w:t>
      </w:r>
      <w:r w:rsidR="00D65174">
        <w:rPr>
          <w:rFonts w:hint="eastAsia"/>
        </w:rPr>
        <w:t xml:space="preserve"> </w:t>
      </w:r>
      <w:r w:rsidR="00D2706B">
        <w:t>T</w:t>
      </w:r>
      <w:r w:rsidR="002419AC">
        <w:t>he</w:t>
      </w:r>
      <w:r w:rsidR="002419AC">
        <w:rPr>
          <w:rFonts w:hint="eastAsia"/>
        </w:rPr>
        <w:t xml:space="preserve"> anti-wolf</w:t>
      </w:r>
      <w:r w:rsidR="002419AC">
        <w:t xml:space="preserve"> group</w:t>
      </w:r>
      <w:r w:rsidR="002419AC">
        <w:rPr>
          <w:rFonts w:hint="eastAsia"/>
        </w:rPr>
        <w:t xml:space="preserve"> ha</w:t>
      </w:r>
      <w:r w:rsidR="002419AC">
        <w:t>s</w:t>
      </w:r>
      <w:r w:rsidR="002419AC">
        <w:rPr>
          <w:rFonts w:hint="eastAsia"/>
        </w:rPr>
        <w:t xml:space="preserve"> the highest satisfaction level</w:t>
      </w:r>
      <w:r w:rsidR="002419AC">
        <w:t xml:space="preserve"> </w:t>
      </w:r>
      <w:r w:rsidR="0025654F">
        <w:rPr>
          <w:rFonts w:hint="eastAsia"/>
        </w:rPr>
        <w:t>in</w:t>
      </w:r>
      <w:r w:rsidR="002419AC">
        <w:t xml:space="preserve"> Scenario </w:t>
      </w:r>
      <w:r w:rsidR="006E4EF4">
        <w:rPr>
          <w:rFonts w:hint="eastAsia"/>
        </w:rPr>
        <w:t>2</w:t>
      </w:r>
      <w:r w:rsidR="002419AC">
        <w:t>,</w:t>
      </w:r>
      <w:r w:rsidR="00BB2087">
        <w:t xml:space="preserve"> where</w:t>
      </w:r>
      <w:r w:rsidR="002419AC">
        <w:t xml:space="preserve"> t</w:t>
      </w:r>
      <w:r w:rsidR="002419AC">
        <w:rPr>
          <w:rFonts w:hint="eastAsia"/>
        </w:rPr>
        <w:t xml:space="preserve">he intersection of pro- and anti-wolf groups </w:t>
      </w:r>
      <w:r w:rsidR="002419AC">
        <w:t>occurs at</w:t>
      </w:r>
      <w:r w:rsidR="002419AC">
        <w:rPr>
          <w:rFonts w:hint="eastAsia"/>
        </w:rPr>
        <w:t xml:space="preserve"> </w:t>
      </w:r>
      <w:r w:rsidR="002419AC">
        <w:t>a satisfaction level of about</w:t>
      </w:r>
      <w:r w:rsidR="002419AC">
        <w:rPr>
          <w:rFonts w:hint="eastAsia"/>
        </w:rPr>
        <w:t xml:space="preserve"> 0.</w:t>
      </w:r>
      <w:r w:rsidR="006E4EF4">
        <w:rPr>
          <w:rFonts w:hint="eastAsia"/>
        </w:rPr>
        <w:t>44</w:t>
      </w:r>
      <w:r w:rsidR="002419AC">
        <w:rPr>
          <w:rFonts w:hint="eastAsia"/>
        </w:rPr>
        <w:t xml:space="preserve">. This </w:t>
      </w:r>
      <w:r w:rsidR="002419AC">
        <w:t>indicates</w:t>
      </w:r>
      <w:r w:rsidR="002419AC">
        <w:rPr>
          <w:rFonts w:hint="eastAsia"/>
        </w:rPr>
        <w:t xml:space="preserve"> that</w:t>
      </w:r>
      <w:r w:rsidR="006E4EF4" w:rsidRPr="006E4EF4">
        <w:rPr>
          <w:rFonts w:hint="eastAsia"/>
        </w:rPr>
        <w:t xml:space="preserve"> </w:t>
      </w:r>
      <w:r w:rsidR="006E4EF4">
        <w:rPr>
          <w:rFonts w:hint="eastAsia"/>
        </w:rPr>
        <w:t xml:space="preserve">promoting </w:t>
      </w:r>
      <w:r w:rsidR="006E4EF4">
        <w:t>education</w:t>
      </w:r>
      <w:r w:rsidR="006E4EF4" w:rsidRPr="00421E61">
        <w:t>, dialogues and campaigns for wolf conservation</w:t>
      </w:r>
      <w:r w:rsidR="002419AC">
        <w:rPr>
          <w:rFonts w:hint="eastAsia"/>
        </w:rPr>
        <w:t xml:space="preserve"> </w:t>
      </w:r>
      <w:r w:rsidR="002419AC">
        <w:t xml:space="preserve">could be most </w:t>
      </w:r>
      <w:r w:rsidR="0025654F">
        <w:t>e</w:t>
      </w:r>
      <w:r w:rsidR="0025654F">
        <w:rPr>
          <w:rFonts w:hint="eastAsia"/>
        </w:rPr>
        <w:t xml:space="preserve">ffective </w:t>
      </w:r>
      <w:r w:rsidR="002419AC">
        <w:t xml:space="preserve">in </w:t>
      </w:r>
      <w:r w:rsidR="002419AC">
        <w:rPr>
          <w:rFonts w:hint="eastAsia"/>
        </w:rPr>
        <w:t>relieving conflict. Scenario 2 show</w:t>
      </w:r>
      <w:r w:rsidR="002419AC">
        <w:t>s</w:t>
      </w:r>
      <w:r w:rsidR="002419AC">
        <w:rPr>
          <w:rFonts w:hint="eastAsia"/>
        </w:rPr>
        <w:t xml:space="preserve"> mild increase of satisfaction of anti-wolf group than the current level. However, the intersection point of the pro- and anti-wolf groups remain</w:t>
      </w:r>
      <w:r w:rsidR="002C502C">
        <w:t>s</w:t>
      </w:r>
      <w:r w:rsidR="002419AC">
        <w:rPr>
          <w:rFonts w:hint="eastAsia"/>
        </w:rPr>
        <w:t xml:space="preserve"> low. This implie</w:t>
      </w:r>
      <w:r w:rsidR="002C502C">
        <w:t>s</w:t>
      </w:r>
      <w:r w:rsidR="002419AC">
        <w:rPr>
          <w:rFonts w:hint="eastAsia"/>
        </w:rPr>
        <w:t xml:space="preserve"> that </w:t>
      </w:r>
      <w:r w:rsidR="006E4EF4">
        <w:t>the policy with increased economic compensation</w:t>
      </w:r>
      <w:r w:rsidR="006E4EF4" w:rsidDel="006E4EF4">
        <w:t xml:space="preserve"> </w:t>
      </w:r>
      <w:r w:rsidR="002419AC">
        <w:rPr>
          <w:rFonts w:hint="eastAsia"/>
        </w:rPr>
        <w:t xml:space="preserve">might play limited role in conflict resolution. </w:t>
      </w:r>
      <w:r w:rsidR="00893904">
        <w:rPr>
          <w:rFonts w:hint="eastAsia"/>
        </w:rPr>
        <w:t>In the model,</w:t>
      </w:r>
      <w:r w:rsidR="002419AC">
        <w:t xml:space="preserve"> S</w:t>
      </w:r>
      <w:r w:rsidR="002419AC">
        <w:rPr>
          <w:rFonts w:hint="eastAsia"/>
        </w:rPr>
        <w:t xml:space="preserve">cenario 3 </w:t>
      </w:r>
      <w:r w:rsidR="006E4EF4">
        <w:rPr>
          <w:rFonts w:hint="eastAsia"/>
        </w:rPr>
        <w:t>shows that the satisfaction becomes lower due to the strengthened policy on illegal hunting</w:t>
      </w:r>
      <w:r w:rsidR="002419AC">
        <w:rPr>
          <w:rFonts w:hint="eastAsia"/>
        </w:rPr>
        <w:t>. This</w:t>
      </w:r>
      <w:r w:rsidR="002419AC">
        <w:t xml:space="preserve"> would</w:t>
      </w:r>
      <w:r w:rsidR="002419AC">
        <w:rPr>
          <w:rFonts w:hint="eastAsia"/>
        </w:rPr>
        <w:t xml:space="preserve"> impl</w:t>
      </w:r>
      <w:r w:rsidR="002419AC">
        <w:t>y</w:t>
      </w:r>
      <w:r w:rsidR="002419AC">
        <w:rPr>
          <w:rFonts w:hint="eastAsia"/>
        </w:rPr>
        <w:t xml:space="preserve"> that </w:t>
      </w:r>
      <w:r w:rsidR="002419AC">
        <w:t>increased</w:t>
      </w:r>
      <w:r w:rsidR="002419AC">
        <w:rPr>
          <w:rFonts w:hint="eastAsia"/>
        </w:rPr>
        <w:t xml:space="preserve"> punishment may not help in relieving the tension between the two groups</w:t>
      </w:r>
      <w:r w:rsidR="006E4EF4">
        <w:rPr>
          <w:rFonts w:hint="eastAsia"/>
        </w:rPr>
        <w:t xml:space="preserve"> and even </w:t>
      </w:r>
      <w:r w:rsidR="006E4EF4">
        <w:t>exacerbate</w:t>
      </w:r>
      <w:r w:rsidR="006E4EF4">
        <w:rPr>
          <w:rFonts w:hint="eastAsia"/>
        </w:rPr>
        <w:t xml:space="preserve"> the tension</w:t>
      </w:r>
      <w:r w:rsidR="002419AC">
        <w:rPr>
          <w:rFonts w:hint="eastAsia"/>
        </w:rPr>
        <w:t>.</w:t>
      </w:r>
      <w:r w:rsidR="002419AC">
        <w:t xml:space="preserve"> </w:t>
      </w:r>
    </w:p>
    <w:p w14:paraId="1A3C115B" w14:textId="67054A44" w:rsidR="00C35A24" w:rsidRDefault="00C35A24" w:rsidP="00FC005B">
      <w:pPr>
        <w:pStyle w:val="ListParagraph"/>
        <w:ind w:left="0"/>
      </w:pPr>
    </w:p>
    <w:p w14:paraId="0D728423" w14:textId="77777777" w:rsidR="00C35A24" w:rsidRDefault="00C35A24" w:rsidP="00FC005B">
      <w:pPr>
        <w:pStyle w:val="ListParagraph"/>
        <w:ind w:left="0"/>
      </w:pPr>
    </w:p>
    <w:p w14:paraId="7D43EF67" w14:textId="2EEF46C4" w:rsidR="00C35A24" w:rsidRDefault="00F10103" w:rsidP="00D905C7">
      <w:pPr>
        <w:pStyle w:val="ListParagraph"/>
        <w:ind w:left="0"/>
        <w:jc w:val="center"/>
      </w:pPr>
      <w:r>
        <w:rPr>
          <w:noProof/>
          <w:lang w:eastAsia="en-US"/>
        </w:rPr>
        <w:drawing>
          <wp:inline distT="0" distB="0" distL="0" distR="0" wp14:anchorId="1F1EAB32" wp14:editId="769A6D56">
            <wp:extent cx="4829175" cy="2505075"/>
            <wp:effectExtent l="0" t="0" r="9525" b="952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sidDel="00F10103">
        <w:rPr>
          <w:noProof/>
        </w:rPr>
        <w:t xml:space="preserve"> </w:t>
      </w:r>
    </w:p>
    <w:p w14:paraId="32444791" w14:textId="2C7AAAB7" w:rsidR="002A5065" w:rsidRDefault="002A5065" w:rsidP="00D905C7">
      <w:pPr>
        <w:pStyle w:val="ListParagraph"/>
        <w:ind w:left="567" w:right="617"/>
        <w:jc w:val="center"/>
      </w:pPr>
      <w:r w:rsidRPr="002A5065">
        <w:t xml:space="preserve">Figure </w:t>
      </w:r>
      <w:r w:rsidR="005D0031">
        <w:t>1</w:t>
      </w:r>
      <w:r w:rsidR="005D0031">
        <w:rPr>
          <w:rFonts w:hint="eastAsia"/>
        </w:rPr>
        <w:t>4</w:t>
      </w:r>
      <w:r w:rsidRPr="002A5065">
        <w:t xml:space="preserve">. The satisfaction level of pro- and anti-wolf groups in </w:t>
      </w:r>
      <w:r>
        <w:rPr>
          <w:rFonts w:hint="eastAsia"/>
        </w:rPr>
        <w:t xml:space="preserve">comparison of the current level and the level in </w:t>
      </w:r>
      <w:r w:rsidRPr="002A5065">
        <w:t>simulation of scenario 1</w:t>
      </w:r>
      <w:r>
        <w:rPr>
          <w:rFonts w:hint="eastAsia"/>
        </w:rPr>
        <w:t>, 2 and 3</w:t>
      </w:r>
      <w:r w:rsidRPr="002A5065">
        <w:t>.</w:t>
      </w:r>
    </w:p>
    <w:p w14:paraId="007A56FA" w14:textId="77777777" w:rsidR="00F4484C" w:rsidRDefault="00F4484C" w:rsidP="00FC005B">
      <w:pPr>
        <w:pStyle w:val="ListParagraph"/>
        <w:ind w:left="0"/>
      </w:pPr>
    </w:p>
    <w:p w14:paraId="5A628F2A" w14:textId="77777777" w:rsidR="00D930DD" w:rsidRDefault="00D930DD" w:rsidP="00FC005B">
      <w:pPr>
        <w:pStyle w:val="ListParagraph"/>
        <w:ind w:left="0"/>
      </w:pPr>
    </w:p>
    <w:p w14:paraId="4191799D" w14:textId="77777777" w:rsidR="00D930DD" w:rsidRPr="00D905C7" w:rsidRDefault="00D930DD" w:rsidP="00D930DD">
      <w:pPr>
        <w:pStyle w:val="ListParagraph"/>
        <w:numPr>
          <w:ilvl w:val="0"/>
          <w:numId w:val="6"/>
        </w:numPr>
        <w:ind w:left="357" w:hanging="357"/>
        <w:rPr>
          <w:b/>
        </w:rPr>
      </w:pPr>
      <w:r w:rsidRPr="00D905C7">
        <w:rPr>
          <w:b/>
        </w:rPr>
        <w:t>Discussion</w:t>
      </w:r>
    </w:p>
    <w:p w14:paraId="0FF72249" w14:textId="39C32D56" w:rsidR="00ED2855" w:rsidRDefault="00ED2855" w:rsidP="002419AC">
      <w:r>
        <w:rPr>
          <w:rFonts w:hint="eastAsia"/>
        </w:rPr>
        <w:t>Previous studies on the wolf issue in relation to stakeholders in Sweden have touched a broad span of perspectives. Some studied the positive and negative attitudes of the people on wolf population (</w:t>
      </w:r>
      <w:r w:rsidR="00E657BE" w:rsidRPr="00E657BE">
        <w:t>Frank</w:t>
      </w:r>
      <w:r w:rsidR="00E657BE">
        <w:rPr>
          <w:rFonts w:hint="eastAsia"/>
        </w:rPr>
        <w:t xml:space="preserve"> et al.,</w:t>
      </w:r>
      <w:r w:rsidR="00E657BE" w:rsidRPr="00E657BE">
        <w:t xml:space="preserve"> 2015</w:t>
      </w:r>
      <w:r w:rsidR="00E657BE">
        <w:rPr>
          <w:rFonts w:hint="eastAsia"/>
        </w:rPr>
        <w:t xml:space="preserve">; </w:t>
      </w:r>
      <w:r w:rsidR="00E657BE" w:rsidRPr="00E657BE">
        <w:t>Gangaas</w:t>
      </w:r>
      <w:r w:rsidR="00E657BE">
        <w:rPr>
          <w:rFonts w:hint="eastAsia"/>
        </w:rPr>
        <w:t xml:space="preserve"> et al. 2015; </w:t>
      </w:r>
      <w:r w:rsidR="00E657BE" w:rsidRPr="00E657BE">
        <w:t>Heberlein</w:t>
      </w:r>
      <w:r w:rsidR="00E657BE">
        <w:rPr>
          <w:rFonts w:hint="eastAsia"/>
        </w:rPr>
        <w:t xml:space="preserve"> &amp; </w:t>
      </w:r>
      <w:r w:rsidR="00E657BE" w:rsidRPr="00E657BE">
        <w:t>Ericsson, 2008</w:t>
      </w:r>
      <w:r w:rsidR="00E657BE">
        <w:rPr>
          <w:rFonts w:hint="eastAsia"/>
        </w:rPr>
        <w:t>;</w:t>
      </w:r>
      <w:r w:rsidR="00E657BE" w:rsidRPr="00E657BE">
        <w:t xml:space="preserve"> Karlsson</w:t>
      </w:r>
      <w:r w:rsidR="00E657BE">
        <w:rPr>
          <w:rFonts w:hint="eastAsia"/>
        </w:rPr>
        <w:t xml:space="preserve"> &amp; </w:t>
      </w:r>
      <w:r w:rsidR="00E657BE" w:rsidRPr="00E657BE">
        <w:t>Sjostrom, 2007</w:t>
      </w:r>
      <w:r>
        <w:rPr>
          <w:rFonts w:hint="eastAsia"/>
        </w:rPr>
        <w:t xml:space="preserve">). Some studied the </w:t>
      </w:r>
      <w:r w:rsidR="003200F5">
        <w:rPr>
          <w:rFonts w:hint="eastAsia"/>
        </w:rPr>
        <w:t>ecological</w:t>
      </w:r>
      <w:r>
        <w:rPr>
          <w:rFonts w:hint="eastAsia"/>
        </w:rPr>
        <w:t xml:space="preserve"> condition of wolves to survive and thrive within the natural and social limitation in the rural area</w:t>
      </w:r>
      <w:r w:rsidR="003200F5">
        <w:rPr>
          <w:rFonts w:hint="eastAsia"/>
        </w:rPr>
        <w:t xml:space="preserve"> (</w:t>
      </w:r>
      <w:r w:rsidR="004A4F59">
        <w:t>Sjögren-Gulve</w:t>
      </w:r>
      <w:r w:rsidR="004A4F59">
        <w:rPr>
          <w:rFonts w:hint="eastAsia"/>
        </w:rPr>
        <w:t xml:space="preserve"> &amp; </w:t>
      </w:r>
      <w:r w:rsidR="004A4F59" w:rsidRPr="004A4F59">
        <w:t>Hörnell-Willebrand, 2015</w:t>
      </w:r>
      <w:r w:rsidR="003200F5">
        <w:rPr>
          <w:rFonts w:hint="eastAsia"/>
        </w:rPr>
        <w:t>)</w:t>
      </w:r>
      <w:r>
        <w:rPr>
          <w:rFonts w:hint="eastAsia"/>
        </w:rPr>
        <w:t>.</w:t>
      </w:r>
      <w:r w:rsidR="008E5876">
        <w:rPr>
          <w:rFonts w:hint="eastAsia"/>
        </w:rPr>
        <w:t xml:space="preserve"> </w:t>
      </w:r>
      <w:r w:rsidR="008E5876" w:rsidRPr="008E5876">
        <w:t>Some studied the communication and deliberation between the stakeholders and the decision makers and gave suggestions from a communicative and political perspective</w:t>
      </w:r>
      <w:r w:rsidR="004A4F59">
        <w:rPr>
          <w:rFonts w:hint="eastAsia"/>
        </w:rPr>
        <w:t xml:space="preserve"> (</w:t>
      </w:r>
      <w:r w:rsidR="00BB6407">
        <w:t xml:space="preserve">von </w:t>
      </w:r>
      <w:r w:rsidR="004A4F59" w:rsidRPr="004A4F59">
        <w:t>Essen, 2016</w:t>
      </w:r>
      <w:r w:rsidR="004A4F59">
        <w:rPr>
          <w:rFonts w:hint="eastAsia"/>
        </w:rPr>
        <w:t xml:space="preserve">; </w:t>
      </w:r>
      <w:r w:rsidR="004A4F59" w:rsidRPr="004A4F59">
        <w:t xml:space="preserve">von Essen, </w:t>
      </w:r>
      <w:r w:rsidR="004A4F59">
        <w:rPr>
          <w:rFonts w:hint="eastAsia"/>
        </w:rPr>
        <w:t>&amp;</w:t>
      </w:r>
      <w:r w:rsidR="004A4F59" w:rsidRPr="004A4F59">
        <w:t xml:space="preserve"> Allen, 2015</w:t>
      </w:r>
      <w:r w:rsidR="004A4F59">
        <w:rPr>
          <w:rFonts w:hint="eastAsia"/>
        </w:rPr>
        <w:t xml:space="preserve">; </w:t>
      </w:r>
      <w:r w:rsidR="004A4F59" w:rsidRPr="004A4F59">
        <w:t>von Essen</w:t>
      </w:r>
      <w:r w:rsidR="004A4F59">
        <w:rPr>
          <w:rFonts w:hint="eastAsia"/>
        </w:rPr>
        <w:t xml:space="preserve"> et </w:t>
      </w:r>
      <w:r w:rsidR="004A4F59">
        <w:t>a</w:t>
      </w:r>
      <w:r w:rsidR="004A4F59">
        <w:rPr>
          <w:rFonts w:hint="eastAsia"/>
        </w:rPr>
        <w:t>l., 2015)</w:t>
      </w:r>
      <w:r w:rsidR="008E5876" w:rsidRPr="008E5876">
        <w:t>.</w:t>
      </w:r>
      <w:r w:rsidR="004A4F59">
        <w:rPr>
          <w:rFonts w:hint="eastAsia"/>
        </w:rPr>
        <w:t xml:space="preserve"> Some pointed at the entangled complexity of culture, history, </w:t>
      </w:r>
      <w:r w:rsidR="004A4F59">
        <w:t>politics</w:t>
      </w:r>
      <w:r w:rsidR="004A4F59">
        <w:rPr>
          <w:rFonts w:hint="eastAsia"/>
        </w:rPr>
        <w:t xml:space="preserve"> and ethics underneath the issue and the deficiency of decision makers to sufficiently address these aspects in the conflicts (</w:t>
      </w:r>
      <w:r w:rsidR="004A4F59" w:rsidRPr="004A4F59">
        <w:t>Sjölander-Lindqvist, 2008</w:t>
      </w:r>
      <w:r w:rsidR="0012096A">
        <w:rPr>
          <w:rFonts w:hint="eastAsia"/>
        </w:rPr>
        <w:t xml:space="preserve">; </w:t>
      </w:r>
      <w:r w:rsidR="0012096A" w:rsidRPr="0012096A">
        <w:t>Sjölander-Lindqvist</w:t>
      </w:r>
      <w:r w:rsidR="0012096A">
        <w:rPr>
          <w:rFonts w:hint="eastAsia"/>
        </w:rPr>
        <w:t xml:space="preserve"> &amp;</w:t>
      </w:r>
      <w:r w:rsidR="0012096A" w:rsidRPr="0012096A">
        <w:t xml:space="preserve"> Cinque, 2014</w:t>
      </w:r>
      <w:r w:rsidR="0012096A">
        <w:rPr>
          <w:rFonts w:hint="eastAsia"/>
        </w:rPr>
        <w:t xml:space="preserve">; </w:t>
      </w:r>
      <w:r w:rsidR="0012096A" w:rsidRPr="0012096A">
        <w:t>Sjölander-Lindqvist</w:t>
      </w:r>
      <w:r w:rsidR="0012096A">
        <w:rPr>
          <w:rFonts w:hint="eastAsia"/>
        </w:rPr>
        <w:t xml:space="preserve"> et al., 2015</w:t>
      </w:r>
      <w:r w:rsidR="004A4F59">
        <w:rPr>
          <w:rFonts w:hint="eastAsia"/>
        </w:rPr>
        <w:t>).</w:t>
      </w:r>
      <w:r w:rsidR="00E31E35">
        <w:rPr>
          <w:rFonts w:hint="eastAsia"/>
        </w:rPr>
        <w:t xml:space="preserve"> Some </w:t>
      </w:r>
      <w:r w:rsidR="00E31E35">
        <w:t>researched</w:t>
      </w:r>
      <w:r w:rsidR="00E31E35">
        <w:rPr>
          <w:rFonts w:hint="eastAsia"/>
        </w:rPr>
        <w:t xml:space="preserve"> on economic impact </w:t>
      </w:r>
      <w:r w:rsidR="00567C75">
        <w:rPr>
          <w:rFonts w:hint="eastAsia"/>
        </w:rPr>
        <w:t>which</w:t>
      </w:r>
      <w:r w:rsidR="00E31E35">
        <w:rPr>
          <w:rFonts w:hint="eastAsia"/>
        </w:rPr>
        <w:t xml:space="preserve"> </w:t>
      </w:r>
      <w:r w:rsidR="00567C75">
        <w:rPr>
          <w:rFonts w:hint="eastAsia"/>
        </w:rPr>
        <w:t xml:space="preserve">the </w:t>
      </w:r>
      <w:r w:rsidR="00E31E35">
        <w:rPr>
          <w:rFonts w:hint="eastAsia"/>
        </w:rPr>
        <w:t>wol</w:t>
      </w:r>
      <w:r w:rsidR="00567C75">
        <w:rPr>
          <w:rFonts w:hint="eastAsia"/>
        </w:rPr>
        <w:t>ves</w:t>
      </w:r>
      <w:r w:rsidR="00E31E35">
        <w:rPr>
          <w:rFonts w:hint="eastAsia"/>
        </w:rPr>
        <w:t xml:space="preserve"> </w:t>
      </w:r>
      <w:r w:rsidR="00567C75">
        <w:rPr>
          <w:rFonts w:hint="eastAsia"/>
        </w:rPr>
        <w:t>caused to</w:t>
      </w:r>
      <w:r w:rsidR="00E31E35">
        <w:rPr>
          <w:rFonts w:hint="eastAsia"/>
        </w:rPr>
        <w:t xml:space="preserve"> </w:t>
      </w:r>
      <w:r w:rsidR="00567C75">
        <w:rPr>
          <w:rFonts w:hint="eastAsia"/>
        </w:rPr>
        <w:t xml:space="preserve">the </w:t>
      </w:r>
      <w:r w:rsidR="00E31E35">
        <w:rPr>
          <w:rFonts w:hint="eastAsia"/>
        </w:rPr>
        <w:t>people</w:t>
      </w:r>
      <w:r w:rsidR="00567C75">
        <w:rPr>
          <w:rFonts w:hint="eastAsia"/>
        </w:rPr>
        <w:t xml:space="preserve"> affected (</w:t>
      </w:r>
      <w:r w:rsidR="00567C75" w:rsidRPr="00567C75">
        <w:t>Naughton-Treves</w:t>
      </w:r>
      <w:r w:rsidR="00567C75">
        <w:rPr>
          <w:rFonts w:hint="eastAsia"/>
        </w:rPr>
        <w:t xml:space="preserve"> et al., 2003; </w:t>
      </w:r>
      <w:r w:rsidR="00567C75" w:rsidRPr="00567C75">
        <w:t>Nyhus</w:t>
      </w:r>
      <w:r w:rsidR="00567C75">
        <w:rPr>
          <w:rFonts w:hint="eastAsia"/>
        </w:rPr>
        <w:t xml:space="preserve"> et al., 2003; </w:t>
      </w:r>
      <w:r w:rsidR="00567C75" w:rsidRPr="00567C75">
        <w:t>Treves</w:t>
      </w:r>
      <w:r w:rsidR="00567C75">
        <w:rPr>
          <w:rFonts w:hint="eastAsia"/>
        </w:rPr>
        <w:t xml:space="preserve"> et al., 2009)</w:t>
      </w:r>
      <w:r w:rsidR="00E31E35">
        <w:rPr>
          <w:rFonts w:hint="eastAsia"/>
        </w:rPr>
        <w:t>.</w:t>
      </w:r>
      <w:r w:rsidR="002E5C0E">
        <w:rPr>
          <w:rFonts w:hint="eastAsia"/>
        </w:rPr>
        <w:t xml:space="preserve"> However, none of these studies has developed a systematic framework </w:t>
      </w:r>
      <w:r w:rsidR="002E5C0E">
        <w:t>that</w:t>
      </w:r>
      <w:r w:rsidR="002E5C0E">
        <w:rPr>
          <w:rFonts w:hint="eastAsia"/>
        </w:rPr>
        <w:t xml:space="preserve"> take into account the ecologic, economic and social perspective at the same time.</w:t>
      </w:r>
      <w:r w:rsidR="00CD53B5">
        <w:rPr>
          <w:rFonts w:hint="eastAsia"/>
        </w:rPr>
        <w:t xml:space="preserve"> Lacking of a systematic framework, people may find it hard see the whole picture with all the perspective being considered all </w:t>
      </w:r>
      <w:r w:rsidR="00CD53B5">
        <w:t>together.</w:t>
      </w:r>
    </w:p>
    <w:p w14:paraId="3E4FB6A0" w14:textId="24C5A864" w:rsidR="002419AC" w:rsidRDefault="00B4249F" w:rsidP="002419AC">
      <w:r>
        <w:rPr>
          <w:rFonts w:hint="eastAsia"/>
        </w:rPr>
        <w:t xml:space="preserve">This paper presents a </w:t>
      </w:r>
      <w:r w:rsidR="002F313A">
        <w:rPr>
          <w:rFonts w:hint="eastAsia"/>
        </w:rPr>
        <w:t xml:space="preserve">novel </w:t>
      </w:r>
      <w:r w:rsidR="002A4104">
        <w:rPr>
          <w:rFonts w:hint="eastAsia"/>
        </w:rPr>
        <w:t>model</w:t>
      </w:r>
      <w:r>
        <w:rPr>
          <w:rFonts w:hint="eastAsia"/>
        </w:rPr>
        <w:t xml:space="preserve"> </w:t>
      </w:r>
      <w:r w:rsidR="00D369B0">
        <w:t>for</w:t>
      </w:r>
      <w:r>
        <w:rPr>
          <w:rFonts w:hint="eastAsia"/>
        </w:rPr>
        <w:t xml:space="preserve"> </w:t>
      </w:r>
      <w:r w:rsidR="00F2686F">
        <w:rPr>
          <w:rFonts w:hint="eastAsia"/>
        </w:rPr>
        <w:t xml:space="preserve">systematic </w:t>
      </w:r>
      <w:r>
        <w:rPr>
          <w:rFonts w:hint="eastAsia"/>
        </w:rPr>
        <w:t>analy</w:t>
      </w:r>
      <w:r w:rsidR="00D369B0">
        <w:t>sis of</w:t>
      </w:r>
      <w:r>
        <w:rPr>
          <w:rFonts w:hint="eastAsia"/>
        </w:rPr>
        <w:t xml:space="preserve"> the attitudes of conflicting stakeholders with different </w:t>
      </w:r>
      <w:r>
        <w:t>interest</w:t>
      </w:r>
      <w:r w:rsidR="00D369B0">
        <w:t>s</w:t>
      </w:r>
      <w:r>
        <w:rPr>
          <w:rFonts w:hint="eastAsia"/>
        </w:rPr>
        <w:t xml:space="preserve"> </w:t>
      </w:r>
      <w:r>
        <w:t>relating</w:t>
      </w:r>
      <w:r>
        <w:rPr>
          <w:rFonts w:hint="eastAsia"/>
        </w:rPr>
        <w:t xml:space="preserve"> to </w:t>
      </w:r>
      <w:r w:rsidR="00D369B0">
        <w:t xml:space="preserve">the </w:t>
      </w:r>
      <w:r>
        <w:rPr>
          <w:rFonts w:hint="eastAsia"/>
        </w:rPr>
        <w:t xml:space="preserve">wolf management issue in Sweden. </w:t>
      </w:r>
      <w:r w:rsidR="00F2686F">
        <w:rPr>
          <w:rFonts w:hint="eastAsia"/>
        </w:rPr>
        <w:t>With</w:t>
      </w:r>
      <w:r w:rsidR="002419AC">
        <w:t xml:space="preserve"> </w:t>
      </w:r>
      <w:r w:rsidR="00D369B0">
        <w:t xml:space="preserve">a </w:t>
      </w:r>
      <w:r w:rsidR="002419AC">
        <w:t>satisfaction function</w:t>
      </w:r>
      <w:r w:rsidR="00F2686F">
        <w:rPr>
          <w:rFonts w:hint="eastAsia"/>
        </w:rPr>
        <w:t xml:space="preserve"> as a tool</w:t>
      </w:r>
      <w:r w:rsidR="002419AC">
        <w:t xml:space="preserve">, one can observe in one figure the changes of the satisfaction </w:t>
      </w:r>
      <w:r w:rsidR="00D369B0">
        <w:t xml:space="preserve">level </w:t>
      </w:r>
      <w:r w:rsidR="002419AC">
        <w:t>of different stakeholders</w:t>
      </w:r>
      <w:r w:rsidR="00F2686F">
        <w:rPr>
          <w:rFonts w:hint="eastAsia"/>
        </w:rPr>
        <w:t xml:space="preserve"> </w:t>
      </w:r>
      <w:r w:rsidR="00D369B0">
        <w:t>in relation</w:t>
      </w:r>
      <w:r w:rsidR="00F2686F">
        <w:rPr>
          <w:rFonts w:hint="eastAsia"/>
        </w:rPr>
        <w:t xml:space="preserve"> to </w:t>
      </w:r>
      <w:r w:rsidR="00D369B0">
        <w:t>the size</w:t>
      </w:r>
      <w:r w:rsidR="00D75EC8">
        <w:rPr>
          <w:rFonts w:hint="eastAsia"/>
        </w:rPr>
        <w:t xml:space="preserve"> of </w:t>
      </w:r>
      <w:r w:rsidR="00D369B0">
        <w:t xml:space="preserve">the </w:t>
      </w:r>
      <w:r w:rsidR="00F2686F">
        <w:rPr>
          <w:rFonts w:hint="eastAsia"/>
        </w:rPr>
        <w:t>wolf population</w:t>
      </w:r>
      <w:r w:rsidR="002419AC">
        <w:t xml:space="preserve">. The model </w:t>
      </w:r>
      <w:r w:rsidR="00D75EC8">
        <w:rPr>
          <w:rFonts w:hint="eastAsia"/>
        </w:rPr>
        <w:t>also simulates and compares scenarios with different policies, providing politic</w:t>
      </w:r>
      <w:r w:rsidR="00776654">
        <w:t>al</w:t>
      </w:r>
      <w:r w:rsidR="00D75EC8">
        <w:rPr>
          <w:rFonts w:hint="eastAsia"/>
        </w:rPr>
        <w:t xml:space="preserve"> implication</w:t>
      </w:r>
      <w:r w:rsidR="00776654">
        <w:t>s</w:t>
      </w:r>
      <w:r w:rsidR="00D75EC8">
        <w:rPr>
          <w:rFonts w:hint="eastAsia"/>
        </w:rPr>
        <w:t>.</w:t>
      </w:r>
      <w:r w:rsidR="00A8294F">
        <w:rPr>
          <w:rFonts w:hint="eastAsia"/>
        </w:rPr>
        <w:t xml:space="preserve"> As a result, the model in this paper is a complementation and a synthesis tool for analyzing the aspects presented in other studies in this field. </w:t>
      </w:r>
      <w:r w:rsidR="002419AC">
        <w:t xml:space="preserve"> </w:t>
      </w:r>
    </w:p>
    <w:p w14:paraId="131DF5DD" w14:textId="6B94FB11" w:rsidR="002419AC" w:rsidRDefault="00D369B0" w:rsidP="002419AC">
      <w:r>
        <w:t>Our</w:t>
      </w:r>
      <w:r w:rsidR="003B4CE1">
        <w:rPr>
          <w:rFonts w:hint="eastAsia"/>
        </w:rPr>
        <w:t xml:space="preserve"> model </w:t>
      </w:r>
      <w:r>
        <w:t>can be seen as a</w:t>
      </w:r>
      <w:r w:rsidR="003B4CE1">
        <w:rPr>
          <w:rFonts w:hint="eastAsia"/>
        </w:rPr>
        <w:t xml:space="preserve"> useful</w:t>
      </w:r>
      <w:r w:rsidR="002419AC">
        <w:t xml:space="preserve"> tool for communication and collaboration. During the process of designing and modifying the functions, meetings, workshops, interviews and other forms of unofficial dialogues </w:t>
      </w:r>
      <w:r w:rsidR="003B4CE1">
        <w:rPr>
          <w:rFonts w:hint="eastAsia"/>
        </w:rPr>
        <w:t>can be held</w:t>
      </w:r>
      <w:r w:rsidR="002419AC">
        <w:t xml:space="preserve">. Through </w:t>
      </w:r>
      <w:r w:rsidR="003B4CE1">
        <w:rPr>
          <w:rFonts w:hint="eastAsia"/>
        </w:rPr>
        <w:t>these</w:t>
      </w:r>
      <w:r w:rsidR="002419AC">
        <w:t xml:space="preserve"> form</w:t>
      </w:r>
      <w:r w:rsidR="003B4CE1">
        <w:rPr>
          <w:rFonts w:hint="eastAsia"/>
        </w:rPr>
        <w:t>s of communication and collaboration</w:t>
      </w:r>
      <w:r w:rsidR="002419AC">
        <w:t xml:space="preserve">, stakeholders and experts </w:t>
      </w:r>
      <w:r w:rsidR="003B4CE1">
        <w:rPr>
          <w:rFonts w:hint="eastAsia"/>
        </w:rPr>
        <w:t>can get</w:t>
      </w:r>
      <w:r w:rsidR="002419AC">
        <w:t xml:space="preserve"> together and discuss around the same issue. </w:t>
      </w:r>
      <w:r w:rsidR="003B4CE1">
        <w:rPr>
          <w:rFonts w:hint="eastAsia"/>
        </w:rPr>
        <w:t xml:space="preserve">Being </w:t>
      </w:r>
      <w:r>
        <w:t>a</w:t>
      </w:r>
      <w:r w:rsidR="003B4CE1">
        <w:rPr>
          <w:rFonts w:hint="eastAsia"/>
        </w:rPr>
        <w:t>ware of</w:t>
      </w:r>
      <w:r w:rsidR="003B4CE1">
        <w:t xml:space="preserve"> </w:t>
      </w:r>
      <w:r w:rsidR="003B4CE1">
        <w:rPr>
          <w:rFonts w:hint="eastAsia"/>
        </w:rPr>
        <w:t xml:space="preserve">the </w:t>
      </w:r>
      <w:r w:rsidR="003B4CE1">
        <w:t xml:space="preserve">satisfaction functions </w:t>
      </w:r>
      <w:r w:rsidR="003B4CE1">
        <w:rPr>
          <w:rFonts w:hint="eastAsia"/>
        </w:rPr>
        <w:t>of each other, p</w:t>
      </w:r>
      <w:r w:rsidR="003B4CE1">
        <w:t xml:space="preserve">eople </w:t>
      </w:r>
      <w:r>
        <w:t xml:space="preserve">may come to </w:t>
      </w:r>
      <w:r w:rsidR="003B4CE1">
        <w:rPr>
          <w:rFonts w:hint="eastAsia"/>
        </w:rPr>
        <w:t xml:space="preserve">understand each other in a more objective and </w:t>
      </w:r>
      <w:r w:rsidR="003B4CE1">
        <w:t>rational</w:t>
      </w:r>
      <w:r w:rsidR="003B4CE1">
        <w:rPr>
          <w:rFonts w:hint="eastAsia"/>
        </w:rPr>
        <w:t xml:space="preserve"> way than </w:t>
      </w:r>
      <w:r>
        <w:t>in</w:t>
      </w:r>
      <w:r w:rsidR="003B4CE1">
        <w:rPr>
          <w:rFonts w:hint="eastAsia"/>
        </w:rPr>
        <w:t xml:space="preserve"> </w:t>
      </w:r>
      <w:r w:rsidR="003B4CE1">
        <w:t>traditional</w:t>
      </w:r>
      <w:r w:rsidR="003B4CE1">
        <w:rPr>
          <w:rFonts w:hint="eastAsia"/>
        </w:rPr>
        <w:t xml:space="preserve"> meeting</w:t>
      </w:r>
      <w:r>
        <w:t>s,</w:t>
      </w:r>
      <w:r w:rsidR="003B4CE1">
        <w:rPr>
          <w:rFonts w:hint="eastAsia"/>
        </w:rPr>
        <w:t xml:space="preserve"> which</w:t>
      </w:r>
      <w:r>
        <w:t xml:space="preserve"> so far have</w:t>
      </w:r>
      <w:r w:rsidR="003B4CE1">
        <w:rPr>
          <w:rFonts w:hint="eastAsia"/>
        </w:rPr>
        <w:t xml:space="preserve"> failed to bring about agreement in the Swedish society</w:t>
      </w:r>
      <w:r w:rsidR="002419AC">
        <w:t xml:space="preserve">. </w:t>
      </w:r>
      <w:r w:rsidR="003B4CE1">
        <w:rPr>
          <w:rFonts w:hint="eastAsia"/>
        </w:rPr>
        <w:t>U</w:t>
      </w:r>
      <w:r w:rsidR="002419AC">
        <w:t xml:space="preserve">seful information and knowledge from experts and the government </w:t>
      </w:r>
      <w:r w:rsidR="003B4CE1">
        <w:rPr>
          <w:rFonts w:hint="eastAsia"/>
        </w:rPr>
        <w:t xml:space="preserve">can </w:t>
      </w:r>
      <w:r w:rsidR="002419AC">
        <w:t xml:space="preserve">spread </w:t>
      </w:r>
      <w:r w:rsidR="003B4CE1">
        <w:rPr>
          <w:rFonts w:hint="eastAsia"/>
        </w:rPr>
        <w:t>among</w:t>
      </w:r>
      <w:r w:rsidR="002419AC">
        <w:t xml:space="preserve"> stakeholders. </w:t>
      </w:r>
    </w:p>
    <w:p w14:paraId="7F6DDBAC" w14:textId="376D5A7D" w:rsidR="002419AC" w:rsidRDefault="002A4104" w:rsidP="002419AC">
      <w:r>
        <w:rPr>
          <w:rFonts w:hint="eastAsia"/>
        </w:rPr>
        <w:t>Research on</w:t>
      </w:r>
      <w:r w:rsidR="002419AC">
        <w:t xml:space="preserve"> </w:t>
      </w:r>
      <w:r>
        <w:rPr>
          <w:rFonts w:hint="eastAsia"/>
        </w:rPr>
        <w:t>human-wildlife conflicts</w:t>
      </w:r>
      <w:r w:rsidR="00A561D0">
        <w:rPr>
          <w:rFonts w:hint="eastAsia"/>
        </w:rPr>
        <w:t xml:space="preserve"> </w:t>
      </w:r>
      <w:r w:rsidR="002419AC">
        <w:t xml:space="preserve">seldom </w:t>
      </w:r>
      <w:r>
        <w:rPr>
          <w:rFonts w:hint="eastAsia"/>
        </w:rPr>
        <w:t>focus</w:t>
      </w:r>
      <w:r w:rsidR="00776654">
        <w:t>es</w:t>
      </w:r>
      <w:r>
        <w:rPr>
          <w:rFonts w:hint="eastAsia"/>
        </w:rPr>
        <w:t xml:space="preserve"> on</w:t>
      </w:r>
      <w:r w:rsidR="002419AC">
        <w:t xml:space="preserve"> </w:t>
      </w:r>
      <w:r>
        <w:rPr>
          <w:rFonts w:hint="eastAsia"/>
        </w:rPr>
        <w:t>building a</w:t>
      </w:r>
      <w:r w:rsidR="002419AC">
        <w:t xml:space="preserve"> systematic framework</w:t>
      </w:r>
      <w:r>
        <w:rPr>
          <w:rFonts w:hint="eastAsia"/>
        </w:rPr>
        <w:t xml:space="preserve"> to</w:t>
      </w:r>
      <w:r w:rsidR="002419AC">
        <w:t xml:space="preserve"> </w:t>
      </w:r>
      <w:r>
        <w:rPr>
          <w:rFonts w:hint="eastAsia"/>
        </w:rPr>
        <w:t>analyze</w:t>
      </w:r>
      <w:r w:rsidR="002419AC">
        <w:t xml:space="preserve"> </w:t>
      </w:r>
      <w:r w:rsidR="00D369B0">
        <w:t xml:space="preserve">the </w:t>
      </w:r>
      <w:r w:rsidR="002419AC">
        <w:t xml:space="preserve">decision making mechanism among </w:t>
      </w:r>
      <w:r w:rsidR="00776654">
        <w:t xml:space="preserve">the </w:t>
      </w:r>
      <w:r w:rsidR="002419AC">
        <w:t xml:space="preserve">different stakeholders </w:t>
      </w:r>
      <w:r w:rsidR="00543AC8">
        <w:rPr>
          <w:rFonts w:hint="eastAsia"/>
        </w:rPr>
        <w:t xml:space="preserve">with </w:t>
      </w:r>
      <w:r w:rsidR="00776654">
        <w:t xml:space="preserve">an </w:t>
      </w:r>
      <w:r w:rsidR="00543AC8">
        <w:rPr>
          <w:rFonts w:hint="eastAsia"/>
        </w:rPr>
        <w:t>emphasis on</w:t>
      </w:r>
      <w:r w:rsidR="002419AC">
        <w:t xml:space="preserve"> interests </w:t>
      </w:r>
      <w:r w:rsidR="00543AC8">
        <w:rPr>
          <w:rFonts w:hint="eastAsia"/>
        </w:rPr>
        <w:t xml:space="preserve">and </w:t>
      </w:r>
      <w:r w:rsidR="00A561D0">
        <w:rPr>
          <w:rFonts w:hint="eastAsia"/>
        </w:rPr>
        <w:t>effects of potential policies</w:t>
      </w:r>
      <w:r w:rsidR="002419AC">
        <w:t>. Th</w:t>
      </w:r>
      <w:r w:rsidR="004464B6">
        <w:t>is</w:t>
      </w:r>
      <w:r w:rsidR="002419AC">
        <w:t xml:space="preserve"> model with satisfaction functions is a pilot </w:t>
      </w:r>
      <w:r w:rsidR="009B6D98">
        <w:t xml:space="preserve">example </w:t>
      </w:r>
      <w:r w:rsidR="002419AC">
        <w:t xml:space="preserve">of </w:t>
      </w:r>
      <w:r w:rsidR="009B6D98">
        <w:t xml:space="preserve">such a </w:t>
      </w:r>
      <w:r w:rsidR="002419AC">
        <w:t xml:space="preserve">systematic framework. More systematic </w:t>
      </w:r>
      <w:r w:rsidR="00B825D3">
        <w:rPr>
          <w:rFonts w:hint="eastAsia"/>
        </w:rPr>
        <w:t>methodologies</w:t>
      </w:r>
      <w:r w:rsidR="002419AC">
        <w:t xml:space="preserve"> are called for in the future, especially models to simulate the interaction between stakeholders. Furthermore, the frameworks can be applied to other social issues with conflicting interests among stakeholders, not only concerning natural resources management.</w:t>
      </w:r>
    </w:p>
    <w:p w14:paraId="24E45CA2" w14:textId="79353D81" w:rsidR="009B6D98" w:rsidRDefault="002419AC" w:rsidP="00D905C7">
      <w:r>
        <w:rPr>
          <w:rFonts w:hint="eastAsia"/>
        </w:rPr>
        <w:t xml:space="preserve">The limitation of this study is mainly </w:t>
      </w:r>
      <w:r>
        <w:t xml:space="preserve">lack of </w:t>
      </w:r>
      <w:r w:rsidR="004464B6">
        <w:t xml:space="preserve">empirical </w:t>
      </w:r>
      <w:r>
        <w:t>data for calibration</w:t>
      </w:r>
      <w:r w:rsidR="006C748A">
        <w:rPr>
          <w:rFonts w:hint="eastAsia"/>
        </w:rPr>
        <w:t xml:space="preserve">, </w:t>
      </w:r>
      <w:r>
        <w:t>validation</w:t>
      </w:r>
      <w:r w:rsidR="006C748A">
        <w:rPr>
          <w:rFonts w:hint="eastAsia"/>
        </w:rPr>
        <w:t xml:space="preserve"> and </w:t>
      </w:r>
      <w:r w:rsidR="006C748A">
        <w:t>verification</w:t>
      </w:r>
      <w:r>
        <w:t xml:space="preserve">. The </w:t>
      </w:r>
      <w:r w:rsidR="001560CC">
        <w:rPr>
          <w:rFonts w:hint="eastAsia"/>
        </w:rPr>
        <w:t>functional forms</w:t>
      </w:r>
      <w:r>
        <w:t>, the interests of the stakeholders and related weights,</w:t>
      </w:r>
      <w:r w:rsidR="001560CC">
        <w:rPr>
          <w:rFonts w:hint="eastAsia"/>
        </w:rPr>
        <w:t xml:space="preserve"> and</w:t>
      </w:r>
      <w:r>
        <w:t xml:space="preserve"> the relationships between satisfaction levels and the wolf population, were drawn and inferred from the limited meetings and discussions we </w:t>
      </w:r>
      <w:r w:rsidR="001560CC">
        <w:rPr>
          <w:rFonts w:hint="eastAsia"/>
        </w:rPr>
        <w:t>held</w:t>
      </w:r>
      <w:r w:rsidR="001560CC">
        <w:t xml:space="preserve"> </w:t>
      </w:r>
      <w:r>
        <w:t xml:space="preserve">with experts and stakeholders. </w:t>
      </w:r>
      <w:r w:rsidR="001560CC">
        <w:rPr>
          <w:rFonts w:hint="eastAsia"/>
        </w:rPr>
        <w:t>T</w:t>
      </w:r>
      <w:r>
        <w:t xml:space="preserve">he scope of these meetings and interviews </w:t>
      </w:r>
      <w:r w:rsidR="001560CC">
        <w:rPr>
          <w:rFonts w:hint="eastAsia"/>
        </w:rPr>
        <w:t>is</w:t>
      </w:r>
      <w:r w:rsidR="001560CC">
        <w:t xml:space="preserve"> </w:t>
      </w:r>
      <w:r>
        <w:t xml:space="preserve">constrained and </w:t>
      </w:r>
      <w:r w:rsidR="001560CC">
        <w:rPr>
          <w:rFonts w:hint="eastAsia"/>
        </w:rPr>
        <w:t>no</w:t>
      </w:r>
      <w:r>
        <w:t xml:space="preserve"> sufficient representation at a national level</w:t>
      </w:r>
      <w:r w:rsidR="001560CC">
        <w:rPr>
          <w:rFonts w:hint="eastAsia"/>
        </w:rPr>
        <w:t xml:space="preserve"> is provided</w:t>
      </w:r>
      <w:r>
        <w:t xml:space="preserve">. The size of the stakeholder groups were also neglected in the calculation of the satisfaction function of the lumped pro- or anti-wolf stakeholders and in the comparison of the satisfaction levels of the two camps in the same figure </w:t>
      </w:r>
      <w:r w:rsidR="0063436A">
        <w:t>(e.g. Figure 12</w:t>
      </w:r>
      <w:r>
        <w:t xml:space="preserve">). </w:t>
      </w:r>
    </w:p>
    <w:p w14:paraId="3F467290" w14:textId="2ED0DBFB" w:rsidR="009B6D98" w:rsidRDefault="00446237" w:rsidP="00D905C7">
      <w:r>
        <w:rPr>
          <w:rFonts w:hint="eastAsia"/>
        </w:rPr>
        <w:t xml:space="preserve">However, as a methodology study, </w:t>
      </w:r>
      <w:r w:rsidR="00D66650">
        <w:rPr>
          <w:rFonts w:hint="eastAsia"/>
        </w:rPr>
        <w:t>the</w:t>
      </w:r>
      <w:r w:rsidR="00D66650" w:rsidRPr="00032129">
        <w:t xml:space="preserve"> model is a simplified abstraction of the actual situation, without exhaustion of complete reality</w:t>
      </w:r>
      <w:r w:rsidR="00D66650">
        <w:rPr>
          <w:rFonts w:hint="eastAsia"/>
        </w:rPr>
        <w:t>. The model</w:t>
      </w:r>
      <w:r>
        <w:rPr>
          <w:rFonts w:hint="eastAsia"/>
        </w:rPr>
        <w:t xml:space="preserve"> is sufficient to demonstrate a </w:t>
      </w:r>
      <w:r w:rsidR="00D66650">
        <w:rPr>
          <w:rFonts w:hint="eastAsia"/>
        </w:rPr>
        <w:t xml:space="preserve">systematic framework as a </w:t>
      </w:r>
      <w:r>
        <w:rPr>
          <w:rFonts w:hint="eastAsia"/>
        </w:rPr>
        <w:t xml:space="preserve">direction </w:t>
      </w:r>
      <w:r w:rsidR="004464B6">
        <w:t>for</w:t>
      </w:r>
      <w:r>
        <w:rPr>
          <w:rFonts w:hint="eastAsia"/>
        </w:rPr>
        <w:t xml:space="preserve"> </w:t>
      </w:r>
      <w:r>
        <w:t>analyzing</w:t>
      </w:r>
      <w:r>
        <w:rPr>
          <w:rFonts w:hint="eastAsia"/>
        </w:rPr>
        <w:t xml:space="preserve"> the </w:t>
      </w:r>
      <w:r w:rsidR="008E2D15">
        <w:rPr>
          <w:rFonts w:hint="eastAsia"/>
        </w:rPr>
        <w:t>existing</w:t>
      </w:r>
      <w:r w:rsidR="00D66650">
        <w:rPr>
          <w:rFonts w:hint="eastAsia"/>
        </w:rPr>
        <w:t xml:space="preserve"> issue and it </w:t>
      </w:r>
      <w:r w:rsidR="00964400">
        <w:rPr>
          <w:rFonts w:hint="eastAsia"/>
        </w:rPr>
        <w:t>is</w:t>
      </w:r>
      <w:r w:rsidR="00032129" w:rsidRPr="00032129">
        <w:t xml:space="preserve"> a tool to promote understanding </w:t>
      </w:r>
      <w:r w:rsidR="00964400">
        <w:rPr>
          <w:rFonts w:hint="eastAsia"/>
        </w:rPr>
        <w:t xml:space="preserve">and </w:t>
      </w:r>
      <w:r w:rsidR="00032129" w:rsidRPr="00032129">
        <w:t>dialogue between stakeholders.</w:t>
      </w:r>
    </w:p>
    <w:p w14:paraId="7778F936" w14:textId="142813BC" w:rsidR="009B6D98" w:rsidRDefault="009B6D98" w:rsidP="00D905C7"/>
    <w:p w14:paraId="70676B5E" w14:textId="77777777" w:rsidR="00AE270C" w:rsidRPr="00D905C7" w:rsidRDefault="00AE270C" w:rsidP="00F36E8A">
      <w:pPr>
        <w:pStyle w:val="ListParagraph"/>
        <w:numPr>
          <w:ilvl w:val="0"/>
          <w:numId w:val="6"/>
        </w:numPr>
        <w:ind w:left="357" w:hanging="357"/>
        <w:rPr>
          <w:b/>
        </w:rPr>
      </w:pPr>
      <w:r w:rsidRPr="00D905C7">
        <w:rPr>
          <w:b/>
        </w:rPr>
        <w:t>Conclusion</w:t>
      </w:r>
    </w:p>
    <w:p w14:paraId="453A5AA7" w14:textId="6A4C5BFB" w:rsidR="002419AC" w:rsidRDefault="00933895" w:rsidP="002419AC">
      <w:r>
        <w:t xml:space="preserve">This paper presents a systematic framework to analyze the </w:t>
      </w:r>
      <w:r>
        <w:rPr>
          <w:rFonts w:hint="eastAsia"/>
        </w:rPr>
        <w:t>attitudes of stakeholders with</w:t>
      </w:r>
      <w:r w:rsidRPr="00933895">
        <w:rPr>
          <w:rFonts w:hint="eastAsia"/>
        </w:rPr>
        <w:t xml:space="preserve"> </w:t>
      </w:r>
      <w:r>
        <w:rPr>
          <w:rFonts w:hint="eastAsia"/>
        </w:rPr>
        <w:t>conflicting interests regarding the wolf management issue in Sweden. The framework</w:t>
      </w:r>
      <w:r w:rsidR="002419AC">
        <w:rPr>
          <w:rFonts w:hint="eastAsia"/>
        </w:rPr>
        <w:t xml:space="preserve"> </w:t>
      </w:r>
      <w:r w:rsidR="002419AC">
        <w:t>is based on</w:t>
      </w:r>
      <w:r>
        <w:rPr>
          <w:rFonts w:hint="eastAsia"/>
        </w:rPr>
        <w:t xml:space="preserve"> a model</w:t>
      </w:r>
      <w:r w:rsidR="002419AC">
        <w:t xml:space="preserve"> </w:t>
      </w:r>
      <w:r w:rsidR="009B6D98">
        <w:t>with</w:t>
      </w:r>
      <w:r w:rsidR="002419AC">
        <w:rPr>
          <w:rFonts w:hint="eastAsia"/>
        </w:rPr>
        <w:t xml:space="preserve"> </w:t>
      </w:r>
      <w:r w:rsidR="002419AC" w:rsidRPr="00D21F21">
        <w:rPr>
          <w:i/>
        </w:rPr>
        <w:t>satisfaction functions</w:t>
      </w:r>
      <w:r w:rsidR="002419AC">
        <w:rPr>
          <w:rFonts w:hint="eastAsia"/>
        </w:rPr>
        <w:t xml:space="preserve"> as </w:t>
      </w:r>
      <w:r>
        <w:t>analytical</w:t>
      </w:r>
      <w:r>
        <w:rPr>
          <w:rFonts w:hint="eastAsia"/>
        </w:rPr>
        <w:t xml:space="preserve"> tools </w:t>
      </w:r>
      <w:r w:rsidR="002419AC">
        <w:rPr>
          <w:rFonts w:hint="eastAsia"/>
        </w:rPr>
        <w:t xml:space="preserve">for </w:t>
      </w:r>
      <w:r>
        <w:rPr>
          <w:rFonts w:hint="eastAsia"/>
        </w:rPr>
        <w:t>understanding relationships between the attitudes, the interests of stakeholders</w:t>
      </w:r>
      <w:r w:rsidR="009B6D98">
        <w:t>,</w:t>
      </w:r>
      <w:r>
        <w:rPr>
          <w:rFonts w:hint="eastAsia"/>
        </w:rPr>
        <w:t xml:space="preserve"> and the wolf population</w:t>
      </w:r>
      <w:r w:rsidR="002419AC">
        <w:rPr>
          <w:rFonts w:hint="eastAsia"/>
        </w:rPr>
        <w:t xml:space="preserve">. </w:t>
      </w:r>
      <w:r w:rsidR="002419AC">
        <w:t>W</w:t>
      </w:r>
      <w:r w:rsidR="008F0D87">
        <w:rPr>
          <w:rFonts w:hint="eastAsia"/>
        </w:rPr>
        <w:t xml:space="preserve">ith </w:t>
      </w:r>
      <w:r w:rsidR="004464B6">
        <w:t xml:space="preserve">a </w:t>
      </w:r>
      <w:r w:rsidR="008F0D87">
        <w:rPr>
          <w:rFonts w:hint="eastAsia"/>
        </w:rPr>
        <w:t>theoretical basis from the literature, w</w:t>
      </w:r>
      <w:r w:rsidR="002419AC">
        <w:t xml:space="preserve">e developed the satisfaction functions in dialogue with experts and stakeholder representatives. The </w:t>
      </w:r>
      <w:r w:rsidR="008F0D87">
        <w:rPr>
          <w:rFonts w:hint="eastAsia"/>
        </w:rPr>
        <w:t>model shows that</w:t>
      </w:r>
      <w:r w:rsidR="002419AC">
        <w:rPr>
          <w:rFonts w:hint="eastAsia"/>
        </w:rPr>
        <w:t xml:space="preserve"> the current</w:t>
      </w:r>
      <w:r w:rsidR="00C86790">
        <w:rPr>
          <w:rFonts w:hint="eastAsia"/>
        </w:rPr>
        <w:t xml:space="preserve"> attitudinal</w:t>
      </w:r>
      <w:r w:rsidR="002419AC">
        <w:rPr>
          <w:rFonts w:hint="eastAsia"/>
        </w:rPr>
        <w:t xml:space="preserve"> g</w:t>
      </w:r>
      <w:r w:rsidR="002419AC" w:rsidRPr="00683B8A">
        <w:rPr>
          <w:rFonts w:hint="eastAsia"/>
        </w:rPr>
        <w:t xml:space="preserve">ap </w:t>
      </w:r>
      <w:r w:rsidR="00C86790">
        <w:rPr>
          <w:rFonts w:hint="eastAsia"/>
        </w:rPr>
        <w:t xml:space="preserve">on wolves </w:t>
      </w:r>
      <w:r w:rsidR="002419AC">
        <w:t>between the</w:t>
      </w:r>
      <w:r w:rsidR="002419AC">
        <w:rPr>
          <w:rFonts w:hint="eastAsia"/>
        </w:rPr>
        <w:t xml:space="preserve"> two </w:t>
      </w:r>
      <w:r w:rsidR="002419AC">
        <w:t xml:space="preserve">main stakeholder </w:t>
      </w:r>
      <w:r w:rsidR="002419AC">
        <w:rPr>
          <w:rFonts w:hint="eastAsia"/>
        </w:rPr>
        <w:t xml:space="preserve">groups </w:t>
      </w:r>
      <w:r w:rsidR="002419AC">
        <w:t xml:space="preserve">(here lumped as “pro-wolf” and “anti-wolf”, respectively) </w:t>
      </w:r>
      <w:r w:rsidR="002419AC">
        <w:rPr>
          <w:rFonts w:hint="eastAsia"/>
        </w:rPr>
        <w:t xml:space="preserve">is </w:t>
      </w:r>
      <w:r w:rsidR="002419AC">
        <w:t>quite</w:t>
      </w:r>
      <w:r w:rsidR="002419AC">
        <w:rPr>
          <w:rFonts w:hint="eastAsia"/>
        </w:rPr>
        <w:t xml:space="preserve"> </w:t>
      </w:r>
      <w:r w:rsidR="002419AC">
        <w:t>large,</w:t>
      </w:r>
      <w:r w:rsidR="002419AC">
        <w:rPr>
          <w:rFonts w:hint="eastAsia"/>
        </w:rPr>
        <w:t xml:space="preserve"> and </w:t>
      </w:r>
      <w:r w:rsidR="002419AC">
        <w:t xml:space="preserve">that </w:t>
      </w:r>
      <w:r w:rsidR="002419AC">
        <w:rPr>
          <w:rFonts w:hint="eastAsia"/>
        </w:rPr>
        <w:t>the conflict</w:t>
      </w:r>
      <w:r w:rsidR="002419AC">
        <w:t xml:space="preserve"> between the two</w:t>
      </w:r>
      <w:r w:rsidR="002419AC">
        <w:rPr>
          <w:rFonts w:hint="eastAsia"/>
        </w:rPr>
        <w:t xml:space="preserve"> </w:t>
      </w:r>
      <w:r w:rsidR="002419AC">
        <w:t xml:space="preserve">groups </w:t>
      </w:r>
      <w:r w:rsidR="002419AC">
        <w:rPr>
          <w:rFonts w:hint="eastAsia"/>
        </w:rPr>
        <w:t>can</w:t>
      </w:r>
      <w:r w:rsidR="002419AC">
        <w:t>not</w:t>
      </w:r>
      <w:r w:rsidR="002419AC">
        <w:rPr>
          <w:rFonts w:hint="eastAsia"/>
        </w:rPr>
        <w:t xml:space="preserve"> be solved by simply </w:t>
      </w:r>
      <w:r w:rsidR="002419AC">
        <w:t xml:space="preserve">regulating </w:t>
      </w:r>
      <w:r w:rsidR="002419AC">
        <w:rPr>
          <w:rFonts w:hint="eastAsia"/>
        </w:rPr>
        <w:t xml:space="preserve">the </w:t>
      </w:r>
      <w:r w:rsidR="002419AC">
        <w:t xml:space="preserve">wolf </w:t>
      </w:r>
      <w:r w:rsidR="002419AC">
        <w:rPr>
          <w:rFonts w:hint="eastAsia"/>
        </w:rPr>
        <w:t xml:space="preserve">population size. </w:t>
      </w:r>
    </w:p>
    <w:p w14:paraId="6AB48C36" w14:textId="630471C6" w:rsidR="002419AC" w:rsidRDefault="002419AC" w:rsidP="002419AC">
      <w:r>
        <w:rPr>
          <w:rFonts w:hint="eastAsia"/>
        </w:rPr>
        <w:t xml:space="preserve">Through three scenario simulations, </w:t>
      </w:r>
      <w:r w:rsidR="00B10C58">
        <w:rPr>
          <w:rFonts w:hint="eastAsia"/>
        </w:rPr>
        <w:t>the model shows that</w:t>
      </w:r>
      <w:r>
        <w:rPr>
          <w:rFonts w:hint="eastAsia"/>
        </w:rPr>
        <w:t xml:space="preserve"> </w:t>
      </w:r>
      <w:r w:rsidR="004464B6">
        <w:t xml:space="preserve">if </w:t>
      </w:r>
      <w:r w:rsidR="00B10C58">
        <w:rPr>
          <w:rFonts w:hint="eastAsia"/>
        </w:rPr>
        <w:t>polic</w:t>
      </w:r>
      <w:r w:rsidR="004464B6">
        <w:t xml:space="preserve">ies </w:t>
      </w:r>
      <w:r w:rsidR="00B10C58">
        <w:rPr>
          <w:rFonts w:hint="eastAsia"/>
        </w:rPr>
        <w:t xml:space="preserve">on </w:t>
      </w:r>
      <w:r w:rsidR="00AE1CFF">
        <w:rPr>
          <w:rFonts w:hint="eastAsia"/>
        </w:rPr>
        <w:t>p</w:t>
      </w:r>
      <w:r w:rsidR="00AE1CFF" w:rsidRPr="00B10C58">
        <w:t>romoting education, dialogue and campaigns for wolf conservation</w:t>
      </w:r>
      <w:r>
        <w:rPr>
          <w:rFonts w:hint="eastAsia"/>
        </w:rPr>
        <w:t xml:space="preserve"> </w:t>
      </w:r>
      <w:r w:rsidR="004464B6">
        <w:t>are</w:t>
      </w:r>
      <w:r w:rsidR="00B10C58">
        <w:rPr>
          <w:rFonts w:hint="eastAsia"/>
        </w:rPr>
        <w:t xml:space="preserve"> effective </w:t>
      </w:r>
      <w:r w:rsidR="004464B6">
        <w:t xml:space="preserve">in </w:t>
      </w:r>
      <w:r>
        <w:rPr>
          <w:rFonts w:hint="eastAsia"/>
        </w:rPr>
        <w:t>changing the attitude of anti-wolf stakeholders</w:t>
      </w:r>
      <w:r w:rsidR="004464B6">
        <w:t xml:space="preserve">, then this can help </w:t>
      </w:r>
      <w:r w:rsidR="00B10C58">
        <w:t>alleviat</w:t>
      </w:r>
      <w:r w:rsidR="004464B6">
        <w:t>e</w:t>
      </w:r>
      <w:r w:rsidR="00B10C58">
        <w:rPr>
          <w:rFonts w:hint="eastAsia"/>
        </w:rPr>
        <w:t xml:space="preserve"> the conflict between the </w:t>
      </w:r>
      <w:r w:rsidR="00B10C58">
        <w:t>stakeholders</w:t>
      </w:r>
      <w:r w:rsidR="00B10C58">
        <w:rPr>
          <w:rFonts w:hint="eastAsia"/>
        </w:rPr>
        <w:t>.</w:t>
      </w:r>
      <w:r>
        <w:rPr>
          <w:rFonts w:hint="eastAsia"/>
        </w:rPr>
        <w:t xml:space="preserve"> </w:t>
      </w:r>
      <w:r w:rsidR="00AE1CFF">
        <w:rPr>
          <w:rFonts w:hint="eastAsia"/>
        </w:rPr>
        <w:t xml:space="preserve">Enhancing economic </w:t>
      </w:r>
      <w:r w:rsidR="00AE1CFF" w:rsidRPr="00B10C58">
        <w:t>incentives and preventative measures</w:t>
      </w:r>
      <w:r w:rsidR="00AE1CFF">
        <w:rPr>
          <w:rFonts w:hint="eastAsia"/>
        </w:rPr>
        <w:t xml:space="preserve"> </w:t>
      </w:r>
      <w:r w:rsidR="004464B6">
        <w:t xml:space="preserve">were assumed to have </w:t>
      </w:r>
      <w:r w:rsidR="00B10C58">
        <w:rPr>
          <w:rFonts w:hint="eastAsia"/>
        </w:rPr>
        <w:t>less effect.</w:t>
      </w:r>
      <w:r w:rsidR="00B10C58" w:rsidRPr="00B10C58" w:rsidDel="00B10C58">
        <w:t xml:space="preserve"> </w:t>
      </w:r>
      <w:r w:rsidR="00B10C58">
        <w:rPr>
          <w:rFonts w:hint="eastAsia"/>
        </w:rPr>
        <w:t xml:space="preserve">Strengthening policy on </w:t>
      </w:r>
      <w:r>
        <w:rPr>
          <w:rFonts w:hint="eastAsia"/>
        </w:rPr>
        <w:t>punish</w:t>
      </w:r>
      <w:r w:rsidR="00B10C58">
        <w:rPr>
          <w:rFonts w:hint="eastAsia"/>
        </w:rPr>
        <w:t>ing</w:t>
      </w:r>
      <w:r>
        <w:rPr>
          <w:rFonts w:hint="eastAsia"/>
        </w:rPr>
        <w:t xml:space="preserve"> illegal hunting </w:t>
      </w:r>
      <w:r w:rsidR="00AE1CFF">
        <w:rPr>
          <w:rFonts w:hint="eastAsia"/>
        </w:rPr>
        <w:t>may render counter-effect</w:t>
      </w:r>
      <w:r>
        <w:rPr>
          <w:rFonts w:hint="eastAsia"/>
        </w:rPr>
        <w:t xml:space="preserve"> </w:t>
      </w:r>
      <w:r w:rsidR="00AE1CFF">
        <w:rPr>
          <w:rFonts w:hint="eastAsia"/>
        </w:rPr>
        <w:t xml:space="preserve">on relieving the </w:t>
      </w:r>
      <w:r w:rsidR="006A430C">
        <w:rPr>
          <w:rFonts w:hint="eastAsia"/>
        </w:rPr>
        <w:t>tension</w:t>
      </w:r>
      <w:r>
        <w:rPr>
          <w:rFonts w:hint="eastAsia"/>
        </w:rPr>
        <w:t xml:space="preserve">. </w:t>
      </w:r>
    </w:p>
    <w:p w14:paraId="675EA1E6" w14:textId="2F61ED57" w:rsidR="002419AC" w:rsidRDefault="002419AC" w:rsidP="002419AC">
      <w:r>
        <w:t>We believe that this kind of modeling approach, at least in principle, can be used</w:t>
      </w:r>
      <w:r>
        <w:rPr>
          <w:rFonts w:hint="eastAsia"/>
        </w:rPr>
        <w:t xml:space="preserve"> as an analytical tool for studying the attitudes and the effects of different policy measures on changes of stakeholder attitudes. </w:t>
      </w:r>
      <w:r>
        <w:t xml:space="preserve">It could also serve as a basis for discussion and dialogue between stakeholders, where different viewpoints can be expressed and discussed, with the aim of reaching a more balanced and acceptable </w:t>
      </w:r>
      <w:r w:rsidR="00222F91">
        <w:rPr>
          <w:rFonts w:hint="eastAsia"/>
        </w:rPr>
        <w:t>solution</w:t>
      </w:r>
      <w:r>
        <w:t xml:space="preserve">.   </w:t>
      </w:r>
    </w:p>
    <w:p w14:paraId="3475EB9E" w14:textId="77777777" w:rsidR="002419AC" w:rsidRDefault="002419AC" w:rsidP="0061132D"/>
    <w:p w14:paraId="54023C80" w14:textId="0A23C4B1" w:rsidR="00F36E8A" w:rsidRDefault="000D2082" w:rsidP="00D905C7">
      <w:pPr>
        <w:rPr>
          <w:b/>
        </w:rPr>
      </w:pPr>
      <w:r w:rsidRPr="00D905C7">
        <w:rPr>
          <w:b/>
        </w:rPr>
        <w:t xml:space="preserve">6    </w:t>
      </w:r>
      <w:r w:rsidR="00AE270C" w:rsidRPr="00D905C7">
        <w:rPr>
          <w:b/>
        </w:rPr>
        <w:t>Reference</w:t>
      </w:r>
      <w:r w:rsidR="00CF0C76" w:rsidRPr="00D905C7">
        <w:rPr>
          <w:b/>
        </w:rPr>
        <w:t>s</w:t>
      </w:r>
      <w:r w:rsidR="00CF0C76">
        <w:rPr>
          <w:b/>
        </w:rPr>
        <w:t xml:space="preserve"> </w:t>
      </w:r>
    </w:p>
    <w:p w14:paraId="687A45BC" w14:textId="365451CE" w:rsidR="005B25A3" w:rsidRPr="00E413CA" w:rsidRDefault="005B25A3" w:rsidP="005B25A3">
      <w:pPr>
        <w:rPr>
          <w:lang w:val="sv-SE"/>
        </w:rPr>
      </w:pPr>
      <w:r w:rsidRPr="000C3211">
        <w:t>Ajzen, I., Fishbein, M.</w:t>
      </w:r>
      <w:r>
        <w:rPr>
          <w:rFonts w:hint="eastAsia"/>
        </w:rPr>
        <w:t xml:space="preserve">, </w:t>
      </w:r>
      <w:r w:rsidRPr="000C3211">
        <w:t>2005. The influence of attitudes on behavior. In D. Albarracín, B. T. Johnson, &amp; M. P. Zanna (Eds.)</w:t>
      </w:r>
      <w:r w:rsidR="001976B3">
        <w:t>.</w:t>
      </w:r>
      <w:r w:rsidRPr="000C3211">
        <w:t xml:space="preserve"> </w:t>
      </w:r>
      <w:r w:rsidRPr="00E413CA">
        <w:rPr>
          <w:lang w:val="sv-SE"/>
        </w:rPr>
        <w:t>The handbook of attitudes, pp. 173</w:t>
      </w:r>
      <w:r w:rsidR="001976B3" w:rsidRPr="00E413CA">
        <w:rPr>
          <w:lang w:val="sv-SE"/>
        </w:rPr>
        <w:t>–</w:t>
      </w:r>
      <w:r w:rsidRPr="00E413CA">
        <w:rPr>
          <w:lang w:val="sv-SE"/>
        </w:rPr>
        <w:t>221. Mahwah, NJ: Erlbaum.</w:t>
      </w:r>
    </w:p>
    <w:p w14:paraId="5C3DD84D" w14:textId="77777777" w:rsidR="005B25A3" w:rsidRPr="000C3211" w:rsidRDefault="005B25A3" w:rsidP="005B25A3">
      <w:pPr>
        <w:rPr>
          <w:lang w:val="sv-SE"/>
        </w:rPr>
      </w:pPr>
      <w:r w:rsidRPr="001C3D8B">
        <w:rPr>
          <w:lang w:val="sv-SE"/>
        </w:rPr>
        <w:t xml:space="preserve">Bisi, J., Kurki, S., Svensberg, M., Liukkonen, T., 2007. </w:t>
      </w:r>
      <w:r w:rsidRPr="000C3211">
        <w:t>Human dimension on wolf (</w:t>
      </w:r>
      <w:r w:rsidRPr="0071159E">
        <w:rPr>
          <w:i/>
        </w:rPr>
        <w:t>Canis lupus</w:t>
      </w:r>
      <w:r w:rsidRPr="000C3211">
        <w:t xml:space="preserve">) conflicts in Finland. </w:t>
      </w:r>
      <w:r w:rsidRPr="000C3211">
        <w:rPr>
          <w:lang w:val="sv-SE"/>
        </w:rPr>
        <w:t>Eur J Wildl Res</w:t>
      </w:r>
      <w:r>
        <w:rPr>
          <w:rFonts w:hint="eastAsia"/>
          <w:lang w:val="sv-SE"/>
        </w:rPr>
        <w:t>.</w:t>
      </w:r>
      <w:r w:rsidRPr="000C3211">
        <w:rPr>
          <w:lang w:val="sv-SE"/>
        </w:rPr>
        <w:t xml:space="preserve"> 53</w:t>
      </w:r>
      <w:r>
        <w:rPr>
          <w:rFonts w:hint="eastAsia"/>
          <w:lang w:val="sv-SE"/>
        </w:rPr>
        <w:t xml:space="preserve">, </w:t>
      </w:r>
      <w:r w:rsidRPr="000C3211">
        <w:rPr>
          <w:lang w:val="sv-SE"/>
        </w:rPr>
        <w:t>304–314.</w:t>
      </w:r>
    </w:p>
    <w:p w14:paraId="4B9FF12A" w14:textId="5BD311AB" w:rsidR="005B25A3" w:rsidRPr="000C3211" w:rsidRDefault="005B25A3" w:rsidP="005B25A3">
      <w:r w:rsidRPr="000C3211">
        <w:rPr>
          <w:lang w:val="sv-SE"/>
        </w:rPr>
        <w:t>Bisi, J., Liukkonen, T., Mykrä, S., Pohja-Mykrä, M.</w:t>
      </w:r>
      <w:r>
        <w:rPr>
          <w:rFonts w:hint="eastAsia"/>
          <w:lang w:val="sv-SE"/>
        </w:rPr>
        <w:t>,</w:t>
      </w:r>
      <w:r w:rsidRPr="000C3211">
        <w:rPr>
          <w:lang w:val="sv-SE"/>
        </w:rPr>
        <w:t xml:space="preserve"> Kurki, S.</w:t>
      </w:r>
      <w:r>
        <w:rPr>
          <w:rFonts w:hint="eastAsia"/>
          <w:lang w:val="sv-SE"/>
        </w:rPr>
        <w:t>,</w:t>
      </w:r>
      <w:r w:rsidRPr="000C3211">
        <w:rPr>
          <w:lang w:val="sv-SE"/>
        </w:rPr>
        <w:t xml:space="preserve"> 2010. </w:t>
      </w:r>
      <w:r w:rsidRPr="000C3211">
        <w:t>The good bad wolf – wolf evaluation reveals the roots of the Finnish wolf conflict. European Journal of Wildlifr Research. 56, 771</w:t>
      </w:r>
      <w:r w:rsidR="001976B3" w:rsidRPr="000C3211">
        <w:t>–</w:t>
      </w:r>
      <w:r w:rsidRPr="000C3211">
        <w:t>779.</w:t>
      </w:r>
    </w:p>
    <w:p w14:paraId="51F3C760" w14:textId="1A2B213B" w:rsidR="005B25A3" w:rsidRPr="000C3211" w:rsidRDefault="005B25A3" w:rsidP="005B25A3">
      <w:r w:rsidRPr="000C3211">
        <w:t>Bostedt, G.</w:t>
      </w:r>
      <w:r>
        <w:rPr>
          <w:rFonts w:hint="eastAsia"/>
        </w:rPr>
        <w:t>,</w:t>
      </w:r>
      <w:r w:rsidRPr="000C3211">
        <w:t xml:space="preserve"> 1999. Threatened </w:t>
      </w:r>
      <w:r w:rsidR="007062A9">
        <w:t>s</w:t>
      </w:r>
      <w:r w:rsidRPr="000C3211">
        <w:t xml:space="preserve">pecies as </w:t>
      </w:r>
      <w:r w:rsidR="007062A9">
        <w:t>p</w:t>
      </w:r>
      <w:r w:rsidRPr="000C3211">
        <w:t xml:space="preserve">ublic </w:t>
      </w:r>
      <w:r w:rsidR="007062A9">
        <w:t>g</w:t>
      </w:r>
      <w:r w:rsidRPr="000C3211">
        <w:t xml:space="preserve">oods and </w:t>
      </w:r>
      <w:r w:rsidR="007062A9">
        <w:t>p</w:t>
      </w:r>
      <w:r w:rsidRPr="000C3211">
        <w:t xml:space="preserve">ublic </w:t>
      </w:r>
      <w:r w:rsidR="007062A9">
        <w:t>b</w:t>
      </w:r>
      <w:r w:rsidRPr="000C3211">
        <w:t xml:space="preserve">ads - </w:t>
      </w:r>
      <w:r w:rsidR="007062A9">
        <w:t>a</w:t>
      </w:r>
      <w:r w:rsidRPr="000C3211">
        <w:t xml:space="preserve">n </w:t>
      </w:r>
      <w:r w:rsidR="007062A9">
        <w:t>a</w:t>
      </w:r>
      <w:r w:rsidRPr="000C3211">
        <w:t xml:space="preserve">pplication to </w:t>
      </w:r>
      <w:r w:rsidR="007062A9">
        <w:t>w</w:t>
      </w:r>
      <w:r w:rsidRPr="000C3211">
        <w:t xml:space="preserve">ild </w:t>
      </w:r>
      <w:r w:rsidR="007062A9">
        <w:t>p</w:t>
      </w:r>
      <w:r w:rsidRPr="000C3211">
        <w:t>redators in Sweden. Environmental &amp; Resource Economics</w:t>
      </w:r>
      <w:r>
        <w:rPr>
          <w:rFonts w:hint="eastAsia"/>
        </w:rPr>
        <w:t>.</w:t>
      </w:r>
      <w:r w:rsidRPr="000C3211">
        <w:t xml:space="preserve"> 13, 59</w:t>
      </w:r>
      <w:r w:rsidR="001976B3" w:rsidRPr="000C3211">
        <w:t>–</w:t>
      </w:r>
      <w:r w:rsidRPr="000C3211">
        <w:t>73.</w:t>
      </w:r>
    </w:p>
    <w:p w14:paraId="10349607" w14:textId="77777777" w:rsidR="005B25A3" w:rsidRDefault="005B25A3" w:rsidP="005B25A3">
      <w:r w:rsidRPr="000C3211">
        <w:t>Broberg, T.</w:t>
      </w:r>
      <w:r>
        <w:rPr>
          <w:rFonts w:hint="eastAsia"/>
        </w:rPr>
        <w:t>,</w:t>
      </w:r>
      <w:r w:rsidRPr="000C3211">
        <w:t xml:space="preserve"> Brännlund, R.</w:t>
      </w:r>
      <w:r>
        <w:rPr>
          <w:rFonts w:hint="eastAsia"/>
        </w:rPr>
        <w:t>,</w:t>
      </w:r>
      <w:r w:rsidRPr="000C3211">
        <w:t xml:space="preserve"> 2008</w:t>
      </w:r>
      <w:r>
        <w:rPr>
          <w:rFonts w:hint="eastAsia"/>
        </w:rPr>
        <w:t xml:space="preserve">. </w:t>
      </w:r>
      <w:r w:rsidRPr="000C3211">
        <w:t>On the value of preserving the four large predators in Sweden: a regional stratified contingent valuation analysis</w:t>
      </w:r>
      <w:r>
        <w:rPr>
          <w:rFonts w:hint="eastAsia"/>
        </w:rPr>
        <w:t>.</w:t>
      </w:r>
      <w:r w:rsidRPr="000C3211">
        <w:t xml:space="preserve"> Journal of Environmental Management. 88, 1066–1077.</w:t>
      </w:r>
    </w:p>
    <w:p w14:paraId="374ABA5E" w14:textId="4EE483F5" w:rsidR="00154374" w:rsidRPr="000C3211" w:rsidRDefault="00154374" w:rsidP="005B25A3">
      <w:r w:rsidRPr="00154374">
        <w:t>Bruford, 2015</w:t>
      </w:r>
      <w:r>
        <w:rPr>
          <w:rFonts w:hint="eastAsia"/>
        </w:rPr>
        <w:t xml:space="preserve">. </w:t>
      </w:r>
      <w:r w:rsidRPr="00154374">
        <w:t>Additional Population Viability Analysis of the Scandinavian Wolf Population</w:t>
      </w:r>
      <w:r>
        <w:rPr>
          <w:rFonts w:hint="eastAsia"/>
        </w:rPr>
        <w:t xml:space="preserve">. Swedish </w:t>
      </w:r>
      <w:r>
        <w:t>Environmental</w:t>
      </w:r>
      <w:r>
        <w:rPr>
          <w:rFonts w:hint="eastAsia"/>
        </w:rPr>
        <w:t xml:space="preserve"> Protection Agency, </w:t>
      </w:r>
      <w:r w:rsidRPr="00154374">
        <w:t>Stockholm</w:t>
      </w:r>
      <w:r>
        <w:rPr>
          <w:rFonts w:hint="eastAsia"/>
        </w:rPr>
        <w:t>, pp. 10.</w:t>
      </w:r>
    </w:p>
    <w:p w14:paraId="4C6C5073" w14:textId="54DB0879" w:rsidR="005B25A3" w:rsidRPr="000C3211" w:rsidRDefault="005B25A3" w:rsidP="005B25A3">
      <w:r w:rsidRPr="000C3211">
        <w:t>Bruskotter, J</w:t>
      </w:r>
      <w:r>
        <w:rPr>
          <w:rFonts w:hint="eastAsia"/>
        </w:rPr>
        <w:t>.</w:t>
      </w:r>
      <w:r w:rsidRPr="000C3211">
        <w:t xml:space="preserve"> T., Schmidt, R</w:t>
      </w:r>
      <w:r>
        <w:rPr>
          <w:rFonts w:hint="eastAsia"/>
        </w:rPr>
        <w:t>.</w:t>
      </w:r>
      <w:r w:rsidRPr="000C3211">
        <w:t xml:space="preserve"> H.</w:t>
      </w:r>
      <w:r>
        <w:rPr>
          <w:rFonts w:hint="eastAsia"/>
        </w:rPr>
        <w:t>,</w:t>
      </w:r>
      <w:r w:rsidRPr="000C3211">
        <w:t xml:space="preserve"> Teel.</w:t>
      </w:r>
      <w:r>
        <w:rPr>
          <w:rFonts w:hint="eastAsia"/>
        </w:rPr>
        <w:t>,</w:t>
      </w:r>
      <w:r w:rsidRPr="000C3211">
        <w:t xml:space="preserve"> T</w:t>
      </w:r>
      <w:r>
        <w:rPr>
          <w:rFonts w:hint="eastAsia"/>
        </w:rPr>
        <w:t>.</w:t>
      </w:r>
      <w:r w:rsidRPr="000C3211">
        <w:t xml:space="preserve"> L.</w:t>
      </w:r>
      <w:r>
        <w:rPr>
          <w:rFonts w:hint="eastAsia"/>
        </w:rPr>
        <w:t xml:space="preserve">, </w:t>
      </w:r>
      <w:r w:rsidRPr="000C3211">
        <w:t xml:space="preserve">2007. Are </w:t>
      </w:r>
      <w:r w:rsidR="007062A9">
        <w:t>a</w:t>
      </w:r>
      <w:r w:rsidRPr="000C3211">
        <w:t xml:space="preserve">ttitudes </w:t>
      </w:r>
      <w:r w:rsidR="007062A9">
        <w:t>t</w:t>
      </w:r>
      <w:r w:rsidRPr="000C3211">
        <w:t xml:space="preserve">oward </w:t>
      </w:r>
      <w:r w:rsidR="007062A9">
        <w:t>w</w:t>
      </w:r>
      <w:r w:rsidRPr="000C3211">
        <w:t xml:space="preserve">olves </w:t>
      </w:r>
      <w:r w:rsidR="007062A9">
        <w:t>c</w:t>
      </w:r>
      <w:r w:rsidRPr="000C3211">
        <w:t xml:space="preserve">hanging? A </w:t>
      </w:r>
      <w:r w:rsidR="007062A9">
        <w:t>c</w:t>
      </w:r>
      <w:r w:rsidRPr="000C3211">
        <w:t xml:space="preserve">ase </w:t>
      </w:r>
      <w:r w:rsidR="007062A9">
        <w:t>s</w:t>
      </w:r>
      <w:r w:rsidRPr="000C3211">
        <w:t>tudy in Utah. Biological Conservation</w:t>
      </w:r>
      <w:r>
        <w:rPr>
          <w:rFonts w:hint="eastAsia"/>
        </w:rPr>
        <w:t>.</w:t>
      </w:r>
      <w:r w:rsidRPr="000C3211">
        <w:t xml:space="preserve"> 139</w:t>
      </w:r>
      <w:r>
        <w:rPr>
          <w:rFonts w:hint="eastAsia"/>
        </w:rPr>
        <w:t xml:space="preserve">, </w:t>
      </w:r>
      <w:r w:rsidRPr="000C3211">
        <w:t>211</w:t>
      </w:r>
      <w:r w:rsidR="001976B3" w:rsidRPr="000C3211">
        <w:t>–</w:t>
      </w:r>
      <w:r w:rsidRPr="000C3211">
        <w:t>218.</w:t>
      </w:r>
    </w:p>
    <w:p w14:paraId="725737AC" w14:textId="71E0FC5F" w:rsidR="005B25A3" w:rsidRPr="000C3211" w:rsidRDefault="005B25A3" w:rsidP="005B25A3">
      <w:r w:rsidRPr="000C3211">
        <w:t>Creel, S.</w:t>
      </w:r>
      <w:r>
        <w:rPr>
          <w:rFonts w:hint="eastAsia"/>
        </w:rPr>
        <w:t>,</w:t>
      </w:r>
      <w:r w:rsidRPr="000C3211">
        <w:t xml:space="preserve"> Christianson, D.</w:t>
      </w:r>
      <w:r>
        <w:rPr>
          <w:rFonts w:hint="eastAsia"/>
        </w:rPr>
        <w:t>,</w:t>
      </w:r>
      <w:r w:rsidRPr="000C3211">
        <w:t xml:space="preserve"> 2007. Relationships between direct predation and risk effects. Trends in Ecology and Evolution. 23, 194</w:t>
      </w:r>
      <w:r w:rsidR="001976B3" w:rsidRPr="000C3211">
        <w:t>–</w:t>
      </w:r>
      <w:r w:rsidRPr="000C3211">
        <w:t>201</w:t>
      </w:r>
      <w:r>
        <w:rPr>
          <w:rFonts w:hint="eastAsia"/>
        </w:rPr>
        <w:t>.</w:t>
      </w:r>
    </w:p>
    <w:p w14:paraId="16FFB0E8" w14:textId="5F3EB05C" w:rsidR="005B25A3" w:rsidRPr="000C3211" w:rsidRDefault="005B25A3" w:rsidP="005B25A3">
      <w:r w:rsidRPr="00BC1E9A">
        <w:rPr>
          <w:lang w:val="sv-SE"/>
        </w:rPr>
        <w:t>Dankel, D.J., Dieckmann, U., Heino, M.,</w:t>
      </w:r>
      <w:r w:rsidRPr="00BC1E9A" w:rsidDel="00856A68">
        <w:rPr>
          <w:lang w:val="sv-SE"/>
        </w:rPr>
        <w:t xml:space="preserve"> </w:t>
      </w:r>
      <w:r w:rsidRPr="00520369">
        <w:rPr>
          <w:lang w:val="sv-SE"/>
        </w:rPr>
        <w:t xml:space="preserve">2007. </w:t>
      </w:r>
      <w:r w:rsidRPr="000C3211">
        <w:t>Success in fishery management by reconciling stakeholder objectives in Hilborn's "zone of new consensus". ICES CM Documents 2007 - ICES Annual Science Conference</w:t>
      </w:r>
      <w:r>
        <w:rPr>
          <w:rFonts w:hint="eastAsia"/>
        </w:rPr>
        <w:t>.</w:t>
      </w:r>
      <w:r w:rsidRPr="000C3211">
        <w:t xml:space="preserve"> 17</w:t>
      </w:r>
      <w:r w:rsidR="001976B3" w:rsidRPr="000C3211">
        <w:t>–</w:t>
      </w:r>
      <w:r w:rsidRPr="000C3211">
        <w:t>21 September 2007.</w:t>
      </w:r>
    </w:p>
    <w:p w14:paraId="6A326BA7" w14:textId="77777777" w:rsidR="005B25A3" w:rsidRPr="000C3211" w:rsidRDefault="005B25A3" w:rsidP="005B25A3">
      <w:r w:rsidRPr="00E413CA">
        <w:t xml:space="preserve">Dressel, S., Sandström, C., Ericsson, G., 2015. </w:t>
      </w:r>
      <w:r w:rsidRPr="000C3211">
        <w:t>A meta-analysis of studies on attitudes toward bears and wolves across Europe 1976–2012. Conservation Biology</w:t>
      </w:r>
      <w:r>
        <w:rPr>
          <w:rFonts w:hint="eastAsia"/>
        </w:rPr>
        <w:t>.</w:t>
      </w:r>
      <w:r w:rsidRPr="000C3211">
        <w:t xml:space="preserve"> 29(2), 565–574.</w:t>
      </w:r>
    </w:p>
    <w:p w14:paraId="080DC083" w14:textId="77777777" w:rsidR="005B25A3" w:rsidRPr="000C3211" w:rsidRDefault="005B25A3" w:rsidP="005B25A3">
      <w:r w:rsidRPr="000C3211">
        <w:t>Eagly, A. H., Chaiken, S.</w:t>
      </w:r>
      <w:r>
        <w:rPr>
          <w:rFonts w:hint="eastAsia"/>
        </w:rPr>
        <w:t>,</w:t>
      </w:r>
      <w:r w:rsidRPr="000C3211">
        <w:t xml:space="preserve"> 1993. The psychology of attitudes. Fort Worth, TX: Harcourt, Brace, &amp; Janovich</w:t>
      </w:r>
      <w:r>
        <w:rPr>
          <w:rFonts w:hint="eastAsia"/>
        </w:rPr>
        <w:t xml:space="preserve">. </w:t>
      </w:r>
      <w:r w:rsidRPr="000C3211">
        <w:t xml:space="preserve"> 1993, 794.</w:t>
      </w:r>
    </w:p>
    <w:p w14:paraId="129F1CF0" w14:textId="77777777" w:rsidR="005B25A3" w:rsidRPr="001C3D8B" w:rsidRDefault="005B25A3" w:rsidP="005B25A3">
      <w:r w:rsidRPr="001C3D8B">
        <w:t>Ednarsson, M., 2006. Attitudes towards large carnivores and carnivore tourism among tourism entrepreneurs in Sweden. Revue de géographie alpine. 94(4), 58–67.</w:t>
      </w:r>
    </w:p>
    <w:p w14:paraId="7D25D144" w14:textId="77777777" w:rsidR="005B25A3" w:rsidRPr="000C3211" w:rsidRDefault="005B25A3" w:rsidP="005B25A3">
      <w:r w:rsidRPr="000C3211">
        <w:t>Ericsson, G., Bostedt, G.</w:t>
      </w:r>
      <w:r>
        <w:rPr>
          <w:rFonts w:hint="eastAsia"/>
        </w:rPr>
        <w:t>,</w:t>
      </w:r>
      <w:r w:rsidRPr="000C3211">
        <w:t xml:space="preserve"> Kindberg, J.</w:t>
      </w:r>
      <w:r>
        <w:rPr>
          <w:rFonts w:hint="eastAsia"/>
        </w:rPr>
        <w:t>,</w:t>
      </w:r>
      <w:r w:rsidRPr="000C3211">
        <w:t xml:space="preserve"> 2008</w:t>
      </w:r>
      <w:r>
        <w:rPr>
          <w:rFonts w:hint="eastAsia"/>
        </w:rPr>
        <w:t>.</w:t>
      </w:r>
      <w:r w:rsidRPr="000C3211">
        <w:t xml:space="preserve"> Wolves as a symbol of people’s willingness to pay for large carnivore conservation. Society and Natural Resources</w:t>
      </w:r>
      <w:r>
        <w:rPr>
          <w:rFonts w:hint="eastAsia"/>
        </w:rPr>
        <w:t>.</w:t>
      </w:r>
      <w:r w:rsidRPr="000C3211">
        <w:t xml:space="preserve"> 21</w:t>
      </w:r>
      <w:r>
        <w:rPr>
          <w:rFonts w:hint="eastAsia"/>
        </w:rPr>
        <w:t>,</w:t>
      </w:r>
      <w:r w:rsidRPr="000C3211">
        <w:t xml:space="preserve"> 294–309.</w:t>
      </w:r>
    </w:p>
    <w:p w14:paraId="2EDA12BE" w14:textId="77777777" w:rsidR="005B25A3" w:rsidRPr="001C3D8B" w:rsidRDefault="005B25A3" w:rsidP="005B25A3">
      <w:pPr>
        <w:rPr>
          <w:lang w:val="sv-SE"/>
        </w:rPr>
      </w:pPr>
      <w:r w:rsidRPr="000C3211">
        <w:t>Ericsson, G.</w:t>
      </w:r>
      <w:r>
        <w:rPr>
          <w:rFonts w:hint="eastAsia"/>
        </w:rPr>
        <w:t>,</w:t>
      </w:r>
      <w:r w:rsidRPr="000C3211">
        <w:t xml:space="preserve"> Heberlein, T. A.</w:t>
      </w:r>
      <w:r>
        <w:rPr>
          <w:rFonts w:hint="eastAsia"/>
        </w:rPr>
        <w:t>,</w:t>
      </w:r>
      <w:r w:rsidRPr="000C3211">
        <w:t xml:space="preserve"> 2003. Attitudes of hunters, locals, and the general public in Sweden now that the wolves are back. Biol. Conserv. </w:t>
      </w:r>
      <w:r w:rsidRPr="001C3D8B">
        <w:rPr>
          <w:lang w:val="sv-SE"/>
        </w:rPr>
        <w:t>111, 149–159.</w:t>
      </w:r>
    </w:p>
    <w:p w14:paraId="7F0DD238" w14:textId="77777777" w:rsidR="005B25A3" w:rsidRPr="000C3211" w:rsidRDefault="005B25A3" w:rsidP="005B25A3">
      <w:r w:rsidRPr="001C3D8B">
        <w:rPr>
          <w:lang w:val="sv-SE"/>
        </w:rPr>
        <w:t xml:space="preserve">Ericsson, G., Heberlein T., Karlsson J., Bjärvall A., Lundvall A., 2004. </w:t>
      </w:r>
      <w:r w:rsidRPr="000C3211">
        <w:t>Support for hunting as a means of wolf Canis Lupus population control in Sweden. Wildlife Biology</w:t>
      </w:r>
      <w:r>
        <w:rPr>
          <w:rFonts w:hint="eastAsia"/>
        </w:rPr>
        <w:t>.</w:t>
      </w:r>
      <w:r w:rsidRPr="000C3211">
        <w:t xml:space="preserve"> 10</w:t>
      </w:r>
      <w:r>
        <w:rPr>
          <w:rFonts w:hint="eastAsia"/>
        </w:rPr>
        <w:t xml:space="preserve">, </w:t>
      </w:r>
      <w:r w:rsidRPr="000C3211">
        <w:t>269–276.</w:t>
      </w:r>
    </w:p>
    <w:p w14:paraId="5046AE52" w14:textId="0300B030" w:rsidR="005B25A3" w:rsidRPr="000C3211" w:rsidRDefault="005B25A3" w:rsidP="005B25A3">
      <w:pPr>
        <w:rPr>
          <w:lang w:val="sv-SE"/>
        </w:rPr>
      </w:pPr>
      <w:r w:rsidRPr="000C3211">
        <w:t>Eriksson, M.</w:t>
      </w:r>
      <w:r>
        <w:rPr>
          <w:rFonts w:hint="eastAsia"/>
        </w:rPr>
        <w:t>,</w:t>
      </w:r>
      <w:r w:rsidRPr="000C3211">
        <w:t xml:space="preserve"> 2013. Attitude stability in a changing carnivore context: The foundations of attitudes towards the Swedish wolf policy</w:t>
      </w:r>
      <w:r>
        <w:rPr>
          <w:rFonts w:hint="eastAsia"/>
        </w:rPr>
        <w:t>,</w:t>
      </w:r>
      <w:r w:rsidRPr="000C3211">
        <w:t xml:space="preserve"> In: Lundmark,</w:t>
      </w:r>
      <w:r>
        <w:rPr>
          <w:rFonts w:hint="eastAsia"/>
        </w:rPr>
        <w:t xml:space="preserve"> L.,</w:t>
      </w:r>
      <w:r w:rsidRPr="000C3211">
        <w:t xml:space="preserve"> Sandström</w:t>
      </w:r>
      <w:r>
        <w:rPr>
          <w:rFonts w:hint="eastAsia"/>
        </w:rPr>
        <w:t>, C.</w:t>
      </w:r>
      <w:r w:rsidRPr="000C3211">
        <w:t xml:space="preserve"> (</w:t>
      </w:r>
      <w:r>
        <w:rPr>
          <w:rFonts w:hint="eastAsia"/>
        </w:rPr>
        <w:t>E</w:t>
      </w:r>
      <w:r w:rsidRPr="000C3211">
        <w:t>d</w:t>
      </w:r>
      <w:r>
        <w:rPr>
          <w:rFonts w:hint="eastAsia"/>
        </w:rPr>
        <w:t>s</w:t>
      </w:r>
      <w:r w:rsidRPr="000C3211">
        <w:t>.), Natural resources and regional development theory</w:t>
      </w:r>
      <w:r>
        <w:rPr>
          <w:rFonts w:hint="eastAsia"/>
        </w:rPr>
        <w:t xml:space="preserve">. </w:t>
      </w:r>
      <w:r w:rsidRPr="000C3211">
        <w:rPr>
          <w:lang w:val="sv-SE"/>
        </w:rPr>
        <w:t>Umeå: Institutionen för geografi och ekonomisk historia, Umeå universitet</w:t>
      </w:r>
      <w:r>
        <w:rPr>
          <w:rFonts w:hint="eastAsia"/>
          <w:lang w:val="sv-SE"/>
        </w:rPr>
        <w:t xml:space="preserve">, </w:t>
      </w:r>
      <w:r w:rsidRPr="001C3D8B">
        <w:rPr>
          <w:lang w:val="sv-SE"/>
        </w:rPr>
        <w:t>pp. 98</w:t>
      </w:r>
      <w:r w:rsidR="001976B3" w:rsidRPr="001C3D8B">
        <w:rPr>
          <w:lang w:val="sv-SE"/>
        </w:rPr>
        <w:t>–</w:t>
      </w:r>
      <w:r w:rsidRPr="001C3D8B">
        <w:rPr>
          <w:lang w:val="sv-SE"/>
        </w:rPr>
        <w:t xml:space="preserve">123. </w:t>
      </w:r>
    </w:p>
    <w:p w14:paraId="429A62EB" w14:textId="4C73D117" w:rsidR="005B25A3" w:rsidRPr="001C3D8B" w:rsidRDefault="005B25A3" w:rsidP="005B25A3">
      <w:r w:rsidRPr="000C3211">
        <w:rPr>
          <w:lang w:val="sv-SE"/>
        </w:rPr>
        <w:t>Eriksson, M., Sandström, C., Ericsson, G.</w:t>
      </w:r>
      <w:r>
        <w:rPr>
          <w:rFonts w:hint="eastAsia"/>
          <w:lang w:val="sv-SE"/>
        </w:rPr>
        <w:t>,</w:t>
      </w:r>
      <w:r w:rsidRPr="000C3211">
        <w:rPr>
          <w:lang w:val="sv-SE"/>
        </w:rPr>
        <w:t xml:space="preserve"> 2015. </w:t>
      </w:r>
      <w:r w:rsidRPr="000C3211">
        <w:t xml:space="preserve">Direct experience and attitude change towards bears and wolves. </w:t>
      </w:r>
      <w:r w:rsidRPr="001C3D8B">
        <w:t>Wildlife Biology. 21(3), 131</w:t>
      </w:r>
      <w:r w:rsidR="001976B3" w:rsidRPr="000C3211">
        <w:t>–</w:t>
      </w:r>
      <w:r w:rsidRPr="001C3D8B">
        <w:t>137.</w:t>
      </w:r>
    </w:p>
    <w:p w14:paraId="37D1B720" w14:textId="5E24C3A8" w:rsidR="005B25A3" w:rsidRPr="001C3D8B" w:rsidRDefault="005B25A3" w:rsidP="005B25A3">
      <w:r w:rsidRPr="001C3D8B">
        <w:t xml:space="preserve">Eriksson, M., 2016. Rurality and </w:t>
      </w:r>
      <w:r w:rsidR="007062A9" w:rsidRPr="001C3D8B">
        <w:t>c</w:t>
      </w:r>
      <w:r w:rsidRPr="001C3D8B">
        <w:t xml:space="preserve">ollective </w:t>
      </w:r>
      <w:r w:rsidR="007062A9" w:rsidRPr="001C3D8B">
        <w:t>a</w:t>
      </w:r>
      <w:r w:rsidRPr="001C3D8B">
        <w:t xml:space="preserve">ttitude </w:t>
      </w:r>
      <w:r w:rsidR="007062A9" w:rsidRPr="001C3D8B">
        <w:t>e</w:t>
      </w:r>
      <w:r w:rsidRPr="001C3D8B">
        <w:t xml:space="preserve">ffects on </w:t>
      </w:r>
      <w:r w:rsidR="007062A9" w:rsidRPr="001C3D8B">
        <w:t>w</w:t>
      </w:r>
      <w:r w:rsidRPr="001C3D8B">
        <w:t xml:space="preserve">olf </w:t>
      </w:r>
      <w:r w:rsidR="007062A9" w:rsidRPr="001C3D8B">
        <w:t>p</w:t>
      </w:r>
      <w:r w:rsidRPr="001C3D8B">
        <w:t>olicy. Sustainability.  8, 711. doi</w:t>
      </w:r>
      <w:r w:rsidRPr="001C3D8B">
        <w:rPr>
          <w:rFonts w:hint="eastAsia"/>
        </w:rPr>
        <w:t>：</w:t>
      </w:r>
      <w:r w:rsidRPr="001C3D8B">
        <w:t>10.3390/su8080711.</w:t>
      </w:r>
    </w:p>
    <w:p w14:paraId="036B13BB" w14:textId="77777777" w:rsidR="005B25A3" w:rsidRDefault="005B25A3" w:rsidP="005B25A3">
      <w:bookmarkStart w:id="441" w:name="OLE_LINK9"/>
      <w:bookmarkStart w:id="442" w:name="OLE_LINK10"/>
      <w:r w:rsidRPr="001C3D8B">
        <w:t>Essen, E. von., 2016</w:t>
      </w:r>
      <w:bookmarkEnd w:id="441"/>
      <w:bookmarkEnd w:id="442"/>
      <w:r w:rsidRPr="001C3D8B">
        <w:t>. In the gap between legality and legitimacy. http://pub.epsilon.slu.se/13567/ (accessed 16.11.30).</w:t>
      </w:r>
    </w:p>
    <w:p w14:paraId="7491BA5F" w14:textId="71B1734E" w:rsidR="00BC1E9A" w:rsidRPr="001C3D8B" w:rsidRDefault="00BC1E9A" w:rsidP="005B25A3">
      <w:r w:rsidRPr="00BC1E9A">
        <w:t>European Commission, 2005</w:t>
      </w:r>
      <w:r>
        <w:rPr>
          <w:rFonts w:hint="eastAsia"/>
        </w:rPr>
        <w:t xml:space="preserve">. </w:t>
      </w:r>
      <w:r w:rsidRPr="00BC1E9A">
        <w:t>Assessment, monitoring and reporting of conservation status – Preparing the 2001-2007 report under Article 17 of the Habitats Directive (DocHab-04-03/03 rev.3)</w:t>
      </w:r>
      <w:r>
        <w:rPr>
          <w:rFonts w:hint="eastAsia"/>
        </w:rPr>
        <w:t xml:space="preserve">. </w:t>
      </w:r>
      <w:r w:rsidRPr="00BC1E9A">
        <w:t>European Commission</w:t>
      </w:r>
      <w:r>
        <w:rPr>
          <w:rFonts w:hint="eastAsia"/>
        </w:rPr>
        <w:t xml:space="preserve">, </w:t>
      </w:r>
      <w:r w:rsidRPr="00BC1E9A">
        <w:t>Brussels</w:t>
      </w:r>
      <w:r>
        <w:rPr>
          <w:rFonts w:hint="eastAsia"/>
        </w:rPr>
        <w:t>.</w:t>
      </w:r>
      <w:r w:rsidR="00032713">
        <w:rPr>
          <w:rFonts w:hint="eastAsia"/>
        </w:rPr>
        <w:t xml:space="preserve"> </w:t>
      </w:r>
      <w:hyperlink r:id="rId35" w:history="1">
        <w:r w:rsidR="00032713" w:rsidRPr="00E70B74">
          <w:rPr>
            <w:rStyle w:val="Hyperlink"/>
          </w:rPr>
          <w:t>https://circabc.europa.eu/sd/a/83bc5fcd-7118-4912-a4dc-fce4c00e2512/DocHab-04-03-03%20rev3.doc</w:t>
        </w:r>
      </w:hyperlink>
      <w:r w:rsidR="00032713">
        <w:rPr>
          <w:rFonts w:hint="eastAsia"/>
        </w:rPr>
        <w:t xml:space="preserve"> </w:t>
      </w:r>
      <w:r w:rsidR="00032713" w:rsidRPr="00032713">
        <w:t>(accessed 1</w:t>
      </w:r>
      <w:r w:rsidR="00032713">
        <w:rPr>
          <w:rFonts w:hint="eastAsia"/>
        </w:rPr>
        <w:t>7</w:t>
      </w:r>
      <w:r w:rsidR="00032713" w:rsidRPr="00032713">
        <w:t>.</w:t>
      </w:r>
      <w:r w:rsidR="00032713">
        <w:rPr>
          <w:rFonts w:hint="eastAsia"/>
        </w:rPr>
        <w:t>02</w:t>
      </w:r>
      <w:r w:rsidR="00032713" w:rsidRPr="00032713">
        <w:t>.</w:t>
      </w:r>
      <w:r w:rsidR="00032713">
        <w:rPr>
          <w:rFonts w:hint="eastAsia"/>
        </w:rPr>
        <w:t>03</w:t>
      </w:r>
      <w:r w:rsidR="00032713" w:rsidRPr="00032713">
        <w:t>).</w:t>
      </w:r>
    </w:p>
    <w:p w14:paraId="3DE09CE3" w14:textId="77777777" w:rsidR="005B25A3" w:rsidRPr="000C3211" w:rsidRDefault="005B25A3" w:rsidP="005B25A3">
      <w:bookmarkStart w:id="443" w:name="OLE_LINK4"/>
      <w:bookmarkStart w:id="444" w:name="OLE_LINK5"/>
      <w:r w:rsidRPr="001C3D8B">
        <w:rPr>
          <w:lang w:val="sv-SE"/>
        </w:rPr>
        <w:t>Frank</w:t>
      </w:r>
      <w:bookmarkEnd w:id="443"/>
      <w:bookmarkEnd w:id="444"/>
      <w:r w:rsidRPr="001C3D8B">
        <w:rPr>
          <w:lang w:val="sv-SE"/>
        </w:rPr>
        <w:t xml:space="preserve">, J., Johansson, M., Flykt, A., 2015. </w:t>
      </w:r>
      <w:r w:rsidRPr="000C3211">
        <w:t>Public attitude towards the implementation of management actions aimed at reducing human fear of brown bears and wolves. Wildlife Biology</w:t>
      </w:r>
      <w:r>
        <w:rPr>
          <w:rFonts w:hint="eastAsia"/>
        </w:rPr>
        <w:t>.</w:t>
      </w:r>
      <w:r w:rsidRPr="000C3211">
        <w:t xml:space="preserve"> 21(3), 122–130. http://doi.org/10.2981/wlb.13116</w:t>
      </w:r>
      <w:r>
        <w:rPr>
          <w:rFonts w:hint="eastAsia"/>
        </w:rPr>
        <w:t>.</w:t>
      </w:r>
    </w:p>
    <w:p w14:paraId="3E099374" w14:textId="77777777" w:rsidR="005B25A3" w:rsidRPr="000C3211" w:rsidRDefault="005B25A3" w:rsidP="005B25A3">
      <w:r w:rsidRPr="00390661">
        <w:t>Hallgren, L., Westberg, L., 2015. Adaptive management? Observations of knowledge coordination in the communication practice of Swedish game management. Wildlife Biology. 21, 165–174. doi:10.2981/wlb.00005.</w:t>
      </w:r>
    </w:p>
    <w:p w14:paraId="106AAC20" w14:textId="2EDD99F1" w:rsidR="005B25A3" w:rsidRPr="000C3211" w:rsidRDefault="005B25A3" w:rsidP="005B25A3">
      <w:r w:rsidRPr="000C3211">
        <w:t>Heberlein, T. A., Ericsson, G.</w:t>
      </w:r>
      <w:r>
        <w:rPr>
          <w:rFonts w:hint="eastAsia"/>
        </w:rPr>
        <w:t>,</w:t>
      </w:r>
      <w:r w:rsidRPr="000C3211">
        <w:t xml:space="preserve"> 2005. Ties to the </w:t>
      </w:r>
      <w:r w:rsidR="007062A9">
        <w:t>c</w:t>
      </w:r>
      <w:r w:rsidRPr="000C3211">
        <w:t xml:space="preserve">ountryside: Accounting for </w:t>
      </w:r>
      <w:r w:rsidR="007062A9">
        <w:t>u</w:t>
      </w:r>
      <w:r w:rsidRPr="000C3211">
        <w:t xml:space="preserve">rbanites </w:t>
      </w:r>
      <w:r w:rsidR="007062A9">
        <w:t>a</w:t>
      </w:r>
      <w:r w:rsidRPr="000C3211">
        <w:t xml:space="preserve">ttitudes toward </w:t>
      </w:r>
      <w:r w:rsidR="007062A9">
        <w:t>h</w:t>
      </w:r>
      <w:r w:rsidRPr="000C3211">
        <w:t xml:space="preserve">unting, </w:t>
      </w:r>
      <w:r w:rsidR="007062A9">
        <w:t>w</w:t>
      </w:r>
      <w:r w:rsidRPr="000C3211">
        <w:t xml:space="preserve">olves, and </w:t>
      </w:r>
      <w:r w:rsidR="007062A9">
        <w:t>w</w:t>
      </w:r>
      <w:r w:rsidRPr="000C3211">
        <w:t>ildlife. Human Dimensions of Wildlife</w:t>
      </w:r>
      <w:r>
        <w:rPr>
          <w:rFonts w:hint="eastAsia"/>
        </w:rPr>
        <w:t>.</w:t>
      </w:r>
      <w:r w:rsidRPr="000C3211">
        <w:t xml:space="preserve"> 10(3), 213–227. http://doi.org/10.1080/10871200591003454</w:t>
      </w:r>
      <w:r>
        <w:rPr>
          <w:rFonts w:hint="eastAsia"/>
        </w:rPr>
        <w:t>.</w:t>
      </w:r>
    </w:p>
    <w:p w14:paraId="6759F913" w14:textId="5BAD8320" w:rsidR="005B25A3" w:rsidRPr="000C3211" w:rsidRDefault="005B25A3" w:rsidP="005B25A3">
      <w:r w:rsidRPr="000C3211">
        <w:t>Heberlein</w:t>
      </w:r>
      <w:r>
        <w:rPr>
          <w:rFonts w:hint="eastAsia"/>
        </w:rPr>
        <w:t>,</w:t>
      </w:r>
      <w:r w:rsidRPr="000C3211">
        <w:t xml:space="preserve"> T</w:t>
      </w:r>
      <w:r>
        <w:rPr>
          <w:rFonts w:hint="eastAsia"/>
        </w:rPr>
        <w:t>.</w:t>
      </w:r>
      <w:r w:rsidRPr="000C3211">
        <w:t>A</w:t>
      </w:r>
      <w:r>
        <w:rPr>
          <w:rFonts w:hint="eastAsia"/>
        </w:rPr>
        <w:t>.</w:t>
      </w:r>
      <w:r w:rsidRPr="000C3211">
        <w:t>, Ericsson</w:t>
      </w:r>
      <w:r>
        <w:rPr>
          <w:rFonts w:hint="eastAsia"/>
        </w:rPr>
        <w:t>,</w:t>
      </w:r>
      <w:r w:rsidRPr="000C3211">
        <w:t xml:space="preserve"> G</w:t>
      </w:r>
      <w:r>
        <w:rPr>
          <w:rFonts w:hint="eastAsia"/>
        </w:rPr>
        <w:t>.,</w:t>
      </w:r>
      <w:r w:rsidRPr="000C3211">
        <w:t xml:space="preserve"> 2008</w:t>
      </w:r>
      <w:r>
        <w:rPr>
          <w:rFonts w:hint="eastAsia"/>
        </w:rPr>
        <w:t>.</w:t>
      </w:r>
      <w:r w:rsidRPr="000C3211">
        <w:t xml:space="preserve"> Public attitudes and the future of wolves </w:t>
      </w:r>
      <w:r w:rsidR="001976B3">
        <w:t>(</w:t>
      </w:r>
      <w:r w:rsidRPr="0071159E">
        <w:rPr>
          <w:i/>
        </w:rPr>
        <w:t>Canis lupus</w:t>
      </w:r>
      <w:r w:rsidR="001976B3">
        <w:t>)</w:t>
      </w:r>
      <w:r w:rsidRPr="000C3211">
        <w:t xml:space="preserve"> in Sweden. Wildlife Biology</w:t>
      </w:r>
      <w:r>
        <w:rPr>
          <w:rFonts w:hint="eastAsia"/>
        </w:rPr>
        <w:t>.</w:t>
      </w:r>
      <w:r w:rsidRPr="000C3211">
        <w:t xml:space="preserve"> 14</w:t>
      </w:r>
      <w:r>
        <w:rPr>
          <w:rFonts w:hint="eastAsia"/>
        </w:rPr>
        <w:t>,</w:t>
      </w:r>
      <w:r w:rsidRPr="000C3211">
        <w:t xml:space="preserve"> 391–394.</w:t>
      </w:r>
    </w:p>
    <w:p w14:paraId="01B5499D" w14:textId="4D5F2B8D" w:rsidR="005B25A3" w:rsidRPr="000C3211" w:rsidRDefault="005B25A3" w:rsidP="005B25A3">
      <w:r w:rsidRPr="000C3211">
        <w:t>Hilborn, R.</w:t>
      </w:r>
      <w:r>
        <w:rPr>
          <w:rFonts w:hint="eastAsia"/>
        </w:rPr>
        <w:t>,</w:t>
      </w:r>
      <w:r w:rsidRPr="000C3211">
        <w:t xml:space="preserve"> 2007</w:t>
      </w:r>
      <w:r>
        <w:rPr>
          <w:rFonts w:hint="eastAsia"/>
        </w:rPr>
        <w:t>.</w:t>
      </w:r>
      <w:r w:rsidRPr="000C3211">
        <w:t xml:space="preserve"> Defining success in </w:t>
      </w:r>
      <w:r w:rsidR="007062A9">
        <w:t>f</w:t>
      </w:r>
      <w:r w:rsidRPr="000C3211">
        <w:t>isheries and conflicts in objectives</w:t>
      </w:r>
      <w:r>
        <w:rPr>
          <w:rFonts w:hint="eastAsia"/>
        </w:rPr>
        <w:t>.</w:t>
      </w:r>
      <w:r w:rsidRPr="000C3211">
        <w:t xml:space="preserve"> Marine Policy</w:t>
      </w:r>
      <w:r>
        <w:rPr>
          <w:rFonts w:hint="eastAsia"/>
        </w:rPr>
        <w:t>.</w:t>
      </w:r>
      <w:r w:rsidRPr="000C3211">
        <w:t xml:space="preserve"> 31</w:t>
      </w:r>
      <w:r>
        <w:rPr>
          <w:rFonts w:hint="eastAsia"/>
        </w:rPr>
        <w:t xml:space="preserve">, </w:t>
      </w:r>
      <w:r w:rsidRPr="000C3211">
        <w:t>153</w:t>
      </w:r>
      <w:r w:rsidR="001976B3" w:rsidRPr="000C3211">
        <w:t>–</w:t>
      </w:r>
      <w:r w:rsidRPr="000C3211">
        <w:t>158.</w:t>
      </w:r>
    </w:p>
    <w:p w14:paraId="22D5BB3E" w14:textId="1AB9571F" w:rsidR="005B25A3" w:rsidRPr="000C3211" w:rsidRDefault="005B25A3" w:rsidP="005B25A3">
      <w:r w:rsidRPr="000C3211">
        <w:t>Inglehart, R.</w:t>
      </w:r>
      <w:r>
        <w:rPr>
          <w:rFonts w:hint="eastAsia"/>
        </w:rPr>
        <w:t>,</w:t>
      </w:r>
      <w:r w:rsidRPr="000C3211">
        <w:t xml:space="preserve"> 1995. Public support for environmental protection: objective problems and subjective values in 43 societies.</w:t>
      </w:r>
      <w:r>
        <w:rPr>
          <w:rFonts w:hint="eastAsia"/>
        </w:rPr>
        <w:t xml:space="preserve"> </w:t>
      </w:r>
      <w:r w:rsidRPr="000C3211">
        <w:t>Political Sci. Politics</w:t>
      </w:r>
      <w:r>
        <w:rPr>
          <w:rFonts w:hint="eastAsia"/>
        </w:rPr>
        <w:t>.</w:t>
      </w:r>
      <w:r w:rsidRPr="000C3211">
        <w:t xml:space="preserve"> 28</w:t>
      </w:r>
      <w:r>
        <w:rPr>
          <w:rFonts w:hint="eastAsia"/>
        </w:rPr>
        <w:t>,</w:t>
      </w:r>
      <w:r w:rsidRPr="000C3211">
        <w:t xml:space="preserve"> 57–72.</w:t>
      </w:r>
    </w:p>
    <w:p w14:paraId="7C7CFDA2" w14:textId="53500FE9" w:rsidR="005B25A3" w:rsidRPr="000C3211" w:rsidRDefault="005B25A3" w:rsidP="005B25A3">
      <w:r w:rsidRPr="000C3211">
        <w:t>Johansson, M.</w:t>
      </w:r>
      <w:r>
        <w:rPr>
          <w:rFonts w:hint="eastAsia"/>
        </w:rPr>
        <w:t xml:space="preserve">, </w:t>
      </w:r>
      <w:r w:rsidRPr="000C3211">
        <w:t>Karlsson</w:t>
      </w:r>
      <w:r>
        <w:rPr>
          <w:rFonts w:hint="eastAsia"/>
        </w:rPr>
        <w:t>,</w:t>
      </w:r>
      <w:r w:rsidRPr="00B5252B">
        <w:t xml:space="preserve"> </w:t>
      </w:r>
      <w:r w:rsidRPr="000C3211">
        <w:t>J.</w:t>
      </w:r>
      <w:r>
        <w:rPr>
          <w:rFonts w:hint="eastAsia"/>
        </w:rPr>
        <w:t>,</w:t>
      </w:r>
      <w:r w:rsidRPr="000C3211">
        <w:t xml:space="preserve"> 2011. Subjective experience of fear and the cognitive interpretation of large carnivores. Human Dimensions of Wildlife</w:t>
      </w:r>
      <w:r>
        <w:rPr>
          <w:rFonts w:hint="eastAsia"/>
        </w:rPr>
        <w:t>.</w:t>
      </w:r>
      <w:r w:rsidRPr="000C3211">
        <w:t xml:space="preserve"> 16</w:t>
      </w:r>
      <w:r>
        <w:rPr>
          <w:rFonts w:hint="eastAsia"/>
        </w:rPr>
        <w:t xml:space="preserve">, </w:t>
      </w:r>
      <w:r w:rsidRPr="000C3211">
        <w:t>15</w:t>
      </w:r>
      <w:r w:rsidR="001976B3" w:rsidRPr="000C3211">
        <w:t>–</w:t>
      </w:r>
      <w:r w:rsidRPr="000C3211">
        <w:t>29.</w:t>
      </w:r>
    </w:p>
    <w:p w14:paraId="4665EDF9" w14:textId="48FBFC28" w:rsidR="005B25A3" w:rsidRPr="000C3211" w:rsidRDefault="005B25A3" w:rsidP="005B25A3">
      <w:r w:rsidRPr="00BC1E9A">
        <w:rPr>
          <w:lang w:val="sv-SE"/>
        </w:rPr>
        <w:t xml:space="preserve">Johansson, M., Karlsson, J., Pedersen, E., Flykt, A., 2012. </w:t>
      </w:r>
      <w:r w:rsidRPr="000C3211">
        <w:t>Factors governing human fear of brown bear and wolf. Human Dimensions of Wildlife</w:t>
      </w:r>
      <w:r>
        <w:rPr>
          <w:rFonts w:hint="eastAsia"/>
        </w:rPr>
        <w:t>.</w:t>
      </w:r>
      <w:r w:rsidRPr="000C3211">
        <w:t xml:space="preserve"> 17, 58–74.Karlsson, J. Sjostrom, M.</w:t>
      </w:r>
      <w:r>
        <w:rPr>
          <w:rFonts w:hint="eastAsia"/>
        </w:rPr>
        <w:t>,</w:t>
      </w:r>
      <w:r w:rsidRPr="000C3211">
        <w:t xml:space="preserve"> 2007. Human attitudes towards wolves, a matter of distance. Biological conservation</w:t>
      </w:r>
      <w:r>
        <w:rPr>
          <w:rFonts w:hint="eastAsia"/>
        </w:rPr>
        <w:t>.</w:t>
      </w:r>
      <w:r w:rsidRPr="000C3211">
        <w:t xml:space="preserve"> 137, 610</w:t>
      </w:r>
      <w:r w:rsidR="001976B3" w:rsidRPr="000C3211">
        <w:t>–</w:t>
      </w:r>
      <w:r w:rsidRPr="000C3211">
        <w:t>616.</w:t>
      </w:r>
    </w:p>
    <w:p w14:paraId="4F6745EB" w14:textId="1A07A9BE" w:rsidR="005B25A3" w:rsidRPr="000C3211" w:rsidRDefault="005B25A3" w:rsidP="005B25A3">
      <w:r w:rsidRPr="000C3211">
        <w:t>King, E., Cavender-Bares,</w:t>
      </w:r>
      <w:r w:rsidRPr="00954092">
        <w:t xml:space="preserve"> </w:t>
      </w:r>
      <w:r w:rsidRPr="000C3211">
        <w:t>J.</w:t>
      </w:r>
      <w:r>
        <w:rPr>
          <w:rFonts w:hint="eastAsia"/>
        </w:rPr>
        <w:t>,</w:t>
      </w:r>
      <w:r w:rsidRPr="000C3211">
        <w:t xml:space="preserve"> Balvanera, P.</w:t>
      </w:r>
      <w:r>
        <w:rPr>
          <w:rFonts w:hint="eastAsia"/>
        </w:rPr>
        <w:t>,</w:t>
      </w:r>
      <w:r w:rsidRPr="000C3211">
        <w:t xml:space="preserve"> Mwampamba,</w:t>
      </w:r>
      <w:r w:rsidRPr="00954092">
        <w:t xml:space="preserve"> </w:t>
      </w:r>
      <w:r w:rsidRPr="000C3211">
        <w:t>T. H.</w:t>
      </w:r>
      <w:r>
        <w:rPr>
          <w:rFonts w:hint="eastAsia"/>
        </w:rPr>
        <w:t>,</w:t>
      </w:r>
      <w:r w:rsidRPr="000C3211">
        <w:t xml:space="preserve"> Polasky</w:t>
      </w:r>
      <w:r>
        <w:rPr>
          <w:rFonts w:hint="eastAsia"/>
        </w:rPr>
        <w:t>,</w:t>
      </w:r>
      <w:r w:rsidRPr="00954092">
        <w:t xml:space="preserve"> </w:t>
      </w:r>
      <w:r w:rsidRPr="000C3211">
        <w:t>S.</w:t>
      </w:r>
      <w:r>
        <w:rPr>
          <w:rFonts w:hint="eastAsia"/>
        </w:rPr>
        <w:t>,</w:t>
      </w:r>
      <w:r w:rsidRPr="000C3211">
        <w:t xml:space="preserve"> 2015. Trade-offs in ecosystem services and varying stakeholder preferences: evaluating conflicts, obstacles, and opportunities. Ecology and Society</w:t>
      </w:r>
      <w:r>
        <w:rPr>
          <w:rFonts w:hint="eastAsia"/>
        </w:rPr>
        <w:t>.</w:t>
      </w:r>
      <w:r w:rsidRPr="000C3211">
        <w:t xml:space="preserve"> 20(3)</w:t>
      </w:r>
      <w:r>
        <w:rPr>
          <w:rFonts w:hint="eastAsia"/>
        </w:rPr>
        <w:t>,</w:t>
      </w:r>
      <w:r w:rsidRPr="000C3211">
        <w:t xml:space="preserve"> 25. </w:t>
      </w:r>
      <w:hyperlink r:id="rId36" w:history="1">
        <w:r w:rsidRPr="00F11F2A">
          <w:t>doi:10.5751/ES-07822-200325</w:t>
        </w:r>
      </w:hyperlink>
      <w:r w:rsidRPr="00F11F2A">
        <w:t>.</w:t>
      </w:r>
    </w:p>
    <w:p w14:paraId="2FEBF9B8" w14:textId="77777777" w:rsidR="005B25A3" w:rsidRPr="000C3211" w:rsidRDefault="005B25A3" w:rsidP="005B25A3">
      <w:r w:rsidRPr="000C3211">
        <w:t>Majic, A., Bath. A.</w:t>
      </w:r>
      <w:r>
        <w:rPr>
          <w:rFonts w:hint="eastAsia"/>
        </w:rPr>
        <w:t>,</w:t>
      </w:r>
      <w:r w:rsidRPr="000C3211">
        <w:t xml:space="preserve"> 2010. Changes in attitudes toward wolves in Croatia. Biological Conservation</w:t>
      </w:r>
      <w:r>
        <w:rPr>
          <w:rFonts w:hint="eastAsia"/>
        </w:rPr>
        <w:t>.</w:t>
      </w:r>
      <w:r w:rsidRPr="000C3211">
        <w:t xml:space="preserve"> 143</w:t>
      </w:r>
      <w:r>
        <w:rPr>
          <w:rFonts w:hint="eastAsia"/>
        </w:rPr>
        <w:t xml:space="preserve">, </w:t>
      </w:r>
      <w:r w:rsidRPr="000C3211">
        <w:t>255–260.</w:t>
      </w:r>
    </w:p>
    <w:p w14:paraId="173345AA" w14:textId="5350C591" w:rsidR="005B25A3" w:rsidRPr="000C3211" w:rsidRDefault="005B25A3" w:rsidP="005B25A3"/>
    <w:p w14:paraId="25043817" w14:textId="3E3C79FF" w:rsidR="005B25A3" w:rsidRPr="000C3211" w:rsidRDefault="005B25A3" w:rsidP="005B25A3">
      <w:r w:rsidRPr="000C3211">
        <w:t>Mas-Colell, A., Whinston, M. D.</w:t>
      </w:r>
      <w:r>
        <w:rPr>
          <w:rFonts w:hint="eastAsia"/>
        </w:rPr>
        <w:t>,</w:t>
      </w:r>
      <w:r w:rsidRPr="000C3211">
        <w:t xml:space="preserve"> Green</w:t>
      </w:r>
      <w:r>
        <w:rPr>
          <w:rFonts w:hint="eastAsia"/>
        </w:rPr>
        <w:t>,</w:t>
      </w:r>
      <w:r w:rsidRPr="000C3211">
        <w:t xml:space="preserve"> J. R.</w:t>
      </w:r>
      <w:r>
        <w:rPr>
          <w:rFonts w:hint="eastAsia"/>
        </w:rPr>
        <w:t>,</w:t>
      </w:r>
      <w:r w:rsidRPr="000C3211">
        <w:t xml:space="preserve"> 1995, Microeconomic Theory</w:t>
      </w:r>
      <w:r>
        <w:rPr>
          <w:rFonts w:hint="eastAsia"/>
        </w:rPr>
        <w:t>.</w:t>
      </w:r>
      <w:r w:rsidRPr="000C3211">
        <w:t xml:space="preserve"> Oxford University Press, New York</w:t>
      </w:r>
      <w:r>
        <w:rPr>
          <w:rFonts w:hint="eastAsia"/>
        </w:rPr>
        <w:t>,</w:t>
      </w:r>
      <w:r w:rsidRPr="000C3211">
        <w:t xml:space="preserve"> </w:t>
      </w:r>
      <w:r>
        <w:rPr>
          <w:rFonts w:hint="eastAsia"/>
        </w:rPr>
        <w:t>p</w:t>
      </w:r>
      <w:r w:rsidRPr="000C3211">
        <w:t>p</w:t>
      </w:r>
      <w:r>
        <w:rPr>
          <w:rFonts w:hint="eastAsia"/>
        </w:rPr>
        <w:t>.</w:t>
      </w:r>
      <w:r w:rsidRPr="000C3211">
        <w:t xml:space="preserve"> 46</w:t>
      </w:r>
      <w:r w:rsidR="001976B3" w:rsidRPr="000C3211">
        <w:t>–</w:t>
      </w:r>
      <w:r w:rsidRPr="000C3211">
        <w:t>49.</w:t>
      </w:r>
    </w:p>
    <w:p w14:paraId="2DE8A013" w14:textId="77777777" w:rsidR="005B25A3" w:rsidRPr="000C3211" w:rsidRDefault="005B25A3" w:rsidP="005B25A3">
      <w:r w:rsidRPr="000C3211">
        <w:t>McGowan, C. P., Lyons,</w:t>
      </w:r>
      <w:r w:rsidRPr="001579DE">
        <w:t xml:space="preserve"> </w:t>
      </w:r>
      <w:r w:rsidRPr="000C3211">
        <w:t>J. E.</w:t>
      </w:r>
      <w:r>
        <w:rPr>
          <w:rFonts w:hint="eastAsia"/>
        </w:rPr>
        <w:t>,</w:t>
      </w:r>
      <w:r w:rsidRPr="000C3211">
        <w:t xml:space="preserve"> Smith</w:t>
      </w:r>
      <w:r>
        <w:rPr>
          <w:rFonts w:hint="eastAsia"/>
        </w:rPr>
        <w:t>,</w:t>
      </w:r>
      <w:r w:rsidRPr="000C3211">
        <w:t xml:space="preserve"> D. R.</w:t>
      </w:r>
      <w:r>
        <w:rPr>
          <w:rFonts w:hint="eastAsia"/>
        </w:rPr>
        <w:t xml:space="preserve">, </w:t>
      </w:r>
      <w:r w:rsidRPr="000C3211">
        <w:t>2015. Developing objectives with multiple stakeholders: Adaptive management of horseshoe crabs and Red Knots in the Delaware Bay. Environmental Management</w:t>
      </w:r>
      <w:r>
        <w:rPr>
          <w:rFonts w:hint="eastAsia"/>
        </w:rPr>
        <w:t>.</w:t>
      </w:r>
      <w:r w:rsidRPr="000C3211">
        <w:t xml:space="preserve"> 55</w:t>
      </w:r>
      <w:r>
        <w:rPr>
          <w:rFonts w:hint="eastAsia"/>
        </w:rPr>
        <w:t xml:space="preserve">, </w:t>
      </w:r>
      <w:r w:rsidRPr="000C3211">
        <w:t>972–982.</w:t>
      </w:r>
    </w:p>
    <w:p w14:paraId="6CE3A225" w14:textId="5B93E2B7" w:rsidR="005B25A3" w:rsidRPr="000C3211" w:rsidRDefault="005B25A3" w:rsidP="005B25A3">
      <w:pPr>
        <w:rPr>
          <w:lang w:val="sv-SE"/>
        </w:rPr>
      </w:pPr>
      <w:r w:rsidRPr="000C3211">
        <w:t>Muhly, T.B., Alexander, M., Boyce, M.S., Creasey, R., Hebblewhite, M., Paton, D., Pitt, J.A. Musiani, M.</w:t>
      </w:r>
      <w:r>
        <w:rPr>
          <w:rFonts w:hint="eastAsia"/>
        </w:rPr>
        <w:t>,</w:t>
      </w:r>
      <w:r w:rsidRPr="000C3211">
        <w:t xml:space="preserve"> 2010. Differential risk effects of wolves on wild versus domestic prey have consequences for conservation. </w:t>
      </w:r>
      <w:r w:rsidRPr="000C3211">
        <w:rPr>
          <w:lang w:val="sv-SE"/>
        </w:rPr>
        <w:t>Oikos. 119, 1243</w:t>
      </w:r>
      <w:r w:rsidR="001976B3" w:rsidRPr="001C3D8B">
        <w:rPr>
          <w:lang w:val="sv-SE"/>
        </w:rPr>
        <w:t>–</w:t>
      </w:r>
      <w:r w:rsidRPr="000C3211">
        <w:rPr>
          <w:lang w:val="sv-SE"/>
        </w:rPr>
        <w:t>1254</w:t>
      </w:r>
      <w:r>
        <w:rPr>
          <w:rFonts w:hint="eastAsia"/>
          <w:lang w:val="sv-SE"/>
        </w:rPr>
        <w:t>.</w:t>
      </w:r>
    </w:p>
    <w:p w14:paraId="73D0456C" w14:textId="536D64AA" w:rsidR="005B25A3" w:rsidRPr="00E413CA" w:rsidRDefault="005B25A3" w:rsidP="005B25A3">
      <w:pPr>
        <w:rPr>
          <w:lang w:val="sv-SE"/>
        </w:rPr>
      </w:pPr>
      <w:r w:rsidRPr="000C3211">
        <w:rPr>
          <w:lang w:val="sv-SE"/>
        </w:rPr>
        <w:t xml:space="preserve">Naturvårdsverket, 2016. Fakta om varg.  </w:t>
      </w:r>
      <w:r w:rsidRPr="00E413CA">
        <w:rPr>
          <w:rStyle w:val="Hyperlink"/>
          <w:lang w:val="sv-SE"/>
        </w:rPr>
        <w:t>www.naturvardsverket.se/Sa-mar-miljon/Vaxter-och-djur/Rovdjur/Fakta-om-varg/</w:t>
      </w:r>
      <w:r w:rsidRPr="00E413CA">
        <w:rPr>
          <w:lang w:val="sv-SE"/>
        </w:rPr>
        <w:t xml:space="preserve"> (accessed 16.11.30).</w:t>
      </w:r>
    </w:p>
    <w:p w14:paraId="1804344D" w14:textId="26BBB3F6" w:rsidR="005B25A3" w:rsidRPr="000C3211" w:rsidRDefault="005B25A3" w:rsidP="005B25A3">
      <w:bookmarkStart w:id="445" w:name="OLE_LINK17"/>
      <w:bookmarkStart w:id="446" w:name="OLE_LINK18"/>
      <w:r w:rsidRPr="000C3211">
        <w:t>Naughton-Treves, L., Grossberg, R.</w:t>
      </w:r>
      <w:r>
        <w:rPr>
          <w:rFonts w:hint="eastAsia"/>
        </w:rPr>
        <w:t>,</w:t>
      </w:r>
      <w:r w:rsidRPr="000C3211">
        <w:t xml:space="preserve"> Treves, A.</w:t>
      </w:r>
      <w:r>
        <w:rPr>
          <w:rFonts w:hint="eastAsia"/>
        </w:rPr>
        <w:t>,</w:t>
      </w:r>
      <w:r w:rsidRPr="000C3211">
        <w:t xml:space="preserve"> 2003</w:t>
      </w:r>
      <w:bookmarkEnd w:id="445"/>
      <w:bookmarkEnd w:id="446"/>
      <w:r w:rsidRPr="000C3211">
        <w:t>. Paying for tolerance: Ru</w:t>
      </w:r>
      <w:r w:rsidR="001976B3">
        <w:t>r</w:t>
      </w:r>
      <w:r w:rsidRPr="000C3211">
        <w:t>al citizens’ attitudes toward wolf depredation and compensation. Conservation Biology. 17, 1500</w:t>
      </w:r>
      <w:r w:rsidR="001976B3" w:rsidRPr="000C3211">
        <w:t>–</w:t>
      </w:r>
      <w:r w:rsidRPr="000C3211">
        <w:t>1511</w:t>
      </w:r>
      <w:r>
        <w:rPr>
          <w:rFonts w:hint="eastAsia"/>
        </w:rPr>
        <w:t>.</w:t>
      </w:r>
    </w:p>
    <w:p w14:paraId="74572F62" w14:textId="09F3B4EB" w:rsidR="005B25A3" w:rsidRPr="000C3211" w:rsidRDefault="005B25A3" w:rsidP="005B25A3">
      <w:r w:rsidRPr="000C3211">
        <w:t>Nyhus, P.J., Fischer, H., Madden, F.</w:t>
      </w:r>
      <w:r>
        <w:rPr>
          <w:rFonts w:hint="eastAsia"/>
        </w:rPr>
        <w:t>,</w:t>
      </w:r>
      <w:r w:rsidRPr="000C3211">
        <w:t xml:space="preserve"> Osofsky, S.</w:t>
      </w:r>
      <w:r>
        <w:rPr>
          <w:rFonts w:hint="eastAsia"/>
        </w:rPr>
        <w:t>,</w:t>
      </w:r>
      <w:r w:rsidRPr="000C3211">
        <w:t xml:space="preserve"> 2003</w:t>
      </w:r>
      <w:r>
        <w:rPr>
          <w:rFonts w:hint="eastAsia"/>
        </w:rPr>
        <w:t>.</w:t>
      </w:r>
      <w:r w:rsidRPr="000C3211">
        <w:t xml:space="preserve"> Taking the bite out of wildlife damage: the challenges of wildlife compensation schemes. Conservation in Practice</w:t>
      </w:r>
      <w:r>
        <w:rPr>
          <w:rFonts w:hint="eastAsia"/>
        </w:rPr>
        <w:t>.</w:t>
      </w:r>
      <w:r w:rsidRPr="000C3211">
        <w:t xml:space="preserve"> 4</w:t>
      </w:r>
      <w:r>
        <w:rPr>
          <w:rFonts w:hint="eastAsia"/>
        </w:rPr>
        <w:t>,</w:t>
      </w:r>
      <w:r w:rsidRPr="000C3211">
        <w:t xml:space="preserve"> 37</w:t>
      </w:r>
      <w:r w:rsidR="001976B3" w:rsidRPr="000C3211">
        <w:t>–</w:t>
      </w:r>
      <w:r w:rsidRPr="000C3211">
        <w:t>40.</w:t>
      </w:r>
    </w:p>
    <w:p w14:paraId="4FC1B265" w14:textId="77777777" w:rsidR="005B25A3" w:rsidRPr="000C3211" w:rsidRDefault="005B25A3" w:rsidP="005B25A3">
      <w:r w:rsidRPr="000C3211">
        <w:t>Parada Daza, J. R.</w:t>
      </w:r>
      <w:r>
        <w:rPr>
          <w:rFonts w:hint="eastAsia"/>
        </w:rPr>
        <w:t>,</w:t>
      </w:r>
      <w:r w:rsidRPr="000C3211">
        <w:t xml:space="preserve"> 2004. The utility function and the emotional well-being function. EJBO - Electronic Journal of Business Ethics and Organization Studies</w:t>
      </w:r>
      <w:r>
        <w:rPr>
          <w:rFonts w:hint="eastAsia"/>
        </w:rPr>
        <w:t>.</w:t>
      </w:r>
      <w:r w:rsidRPr="000C3211">
        <w:t xml:space="preserve"> </w:t>
      </w:r>
      <w:r>
        <w:t>9</w:t>
      </w:r>
      <w:r w:rsidRPr="000C3211">
        <w:t>(2).</w:t>
      </w:r>
    </w:p>
    <w:p w14:paraId="54E5A6D4" w14:textId="77777777" w:rsidR="005B25A3" w:rsidRDefault="005B25A3" w:rsidP="005B25A3">
      <w:r w:rsidRPr="000C3211">
        <w:t>Persson, J.</w:t>
      </w:r>
      <w:r>
        <w:rPr>
          <w:rFonts w:hint="eastAsia"/>
        </w:rPr>
        <w:t>,</w:t>
      </w:r>
      <w:r w:rsidRPr="000C3211">
        <w:t xml:space="preserve"> 1996. Vargens populationsdynamik-ett svenskt perspektiv (The population dynamics of the wolf -A Swedish perspective). Report 1996:7, Dept. of Animal Ecology, Swedish University of Agricultural Sciences, Umeå.</w:t>
      </w:r>
    </w:p>
    <w:p w14:paraId="29D527CB" w14:textId="3B8D678F" w:rsidR="001E08D2" w:rsidRPr="000C3211" w:rsidRDefault="001E08D2" w:rsidP="005B25A3">
      <w:bookmarkStart w:id="447" w:name="OLE_LINK1"/>
      <w:bookmarkStart w:id="448" w:name="OLE_LINK2"/>
      <w:r w:rsidRPr="001E08D2">
        <w:t>Pohja-Mykrä, M.</w:t>
      </w:r>
      <w:r>
        <w:rPr>
          <w:rFonts w:hint="eastAsia"/>
        </w:rPr>
        <w:t>,</w:t>
      </w:r>
      <w:r w:rsidRPr="001E08D2">
        <w:t xml:space="preserve"> 2016</w:t>
      </w:r>
      <w:bookmarkEnd w:id="447"/>
      <w:bookmarkEnd w:id="448"/>
      <w:r>
        <w:rPr>
          <w:rFonts w:hint="eastAsia"/>
        </w:rPr>
        <w:t>.</w:t>
      </w:r>
      <w:r>
        <w:t xml:space="preserve"> </w:t>
      </w:r>
      <w:r w:rsidRPr="001E08D2">
        <w:t>Felony or act of justice? Illegal killing of large carnivores as defiance of authorities</w:t>
      </w:r>
      <w:r>
        <w:rPr>
          <w:rFonts w:hint="eastAsia"/>
        </w:rPr>
        <w:t>.</w:t>
      </w:r>
      <w:r w:rsidRPr="001E08D2">
        <w:t xml:space="preserve"> Journal of Rural Studies</w:t>
      </w:r>
      <w:r>
        <w:rPr>
          <w:rFonts w:hint="eastAsia"/>
        </w:rPr>
        <w:t xml:space="preserve">. 44, </w:t>
      </w:r>
      <w:r w:rsidRPr="001E08D2">
        <w:t>46-54</w:t>
      </w:r>
      <w:r>
        <w:rPr>
          <w:rFonts w:hint="eastAsia"/>
        </w:rPr>
        <w:t>.</w:t>
      </w:r>
    </w:p>
    <w:p w14:paraId="2AA85D38" w14:textId="1D41817F" w:rsidR="005B25A3" w:rsidRPr="000C3211" w:rsidRDefault="005B25A3" w:rsidP="005B25A3">
      <w:r w:rsidRPr="000C3211">
        <w:t>Randhir, T. O., Shriver</w:t>
      </w:r>
      <w:r>
        <w:rPr>
          <w:rFonts w:hint="eastAsia"/>
        </w:rPr>
        <w:t>,</w:t>
      </w:r>
      <w:r w:rsidRPr="000C3211">
        <w:t xml:space="preserve"> D. M.</w:t>
      </w:r>
      <w:r>
        <w:rPr>
          <w:rFonts w:hint="eastAsia"/>
        </w:rPr>
        <w:t>,</w:t>
      </w:r>
      <w:r w:rsidRPr="000C3211">
        <w:t xml:space="preserve"> 2009</w:t>
      </w:r>
      <w:r>
        <w:rPr>
          <w:rFonts w:hint="eastAsia"/>
        </w:rPr>
        <w:t xml:space="preserve">. </w:t>
      </w:r>
      <w:r w:rsidRPr="000C3211">
        <w:t>Multi</w:t>
      </w:r>
      <w:r w:rsidR="007062A9">
        <w:t>-</w:t>
      </w:r>
      <w:r w:rsidRPr="000C3211">
        <w:t>attribute optimization of restoration options: Designing incentives for watershed management</w:t>
      </w:r>
      <w:r>
        <w:rPr>
          <w:rFonts w:hint="eastAsia"/>
        </w:rPr>
        <w:t>.</w:t>
      </w:r>
      <w:r w:rsidRPr="000C3211">
        <w:t xml:space="preserve"> Water Resour</w:t>
      </w:r>
      <w:r w:rsidR="007062A9">
        <w:t>ces</w:t>
      </w:r>
      <w:r w:rsidRPr="000C3211">
        <w:t xml:space="preserve"> Res</w:t>
      </w:r>
      <w:r w:rsidR="007062A9">
        <w:t>earch</w:t>
      </w:r>
      <w:r w:rsidRPr="000C3211">
        <w:t xml:space="preserve"> 45, W03405</w:t>
      </w:r>
      <w:r>
        <w:rPr>
          <w:rFonts w:hint="eastAsia"/>
        </w:rPr>
        <w:t>.</w:t>
      </w:r>
      <w:r w:rsidRPr="000C3211">
        <w:t xml:space="preserve"> doi:10.1029/2008WR007169.</w:t>
      </w:r>
    </w:p>
    <w:p w14:paraId="180CFD12" w14:textId="75119935" w:rsidR="005B25A3" w:rsidRPr="000C3211" w:rsidRDefault="005B25A3" w:rsidP="005B25A3">
      <w:r w:rsidRPr="000C3211">
        <w:t>Rogers, H., 2014. Wolf attacks on livestock, and its impact on attitudes towards wolves in Sweden. First cycle, G2E. Dept. of Animal Environment and Health</w:t>
      </w:r>
      <w:r>
        <w:rPr>
          <w:rFonts w:hint="eastAsia"/>
        </w:rPr>
        <w:t xml:space="preserve">, Swedish University of Agricultural </w:t>
      </w:r>
      <w:r>
        <w:t>Sciences</w:t>
      </w:r>
      <w:r>
        <w:rPr>
          <w:rFonts w:hint="eastAsia"/>
        </w:rPr>
        <w:t>, Sweden.</w:t>
      </w:r>
    </w:p>
    <w:p w14:paraId="45555934" w14:textId="3F2F8FAC" w:rsidR="005B25A3" w:rsidRPr="000C3211" w:rsidRDefault="005B25A3" w:rsidP="005B25A3">
      <w:pPr>
        <w:rPr>
          <w:lang w:val="sv-SE"/>
        </w:rPr>
      </w:pPr>
      <w:r w:rsidRPr="001C3D8B">
        <w:rPr>
          <w:lang w:val="sv-SE"/>
        </w:rPr>
        <w:t xml:space="preserve">Røskaft, E., Bjerke, T., Kaltenborn, B. P., Linnell, J. D. C., 2003. </w:t>
      </w:r>
      <w:r w:rsidRPr="000C3211">
        <w:t xml:space="preserve">Patterns of self reported fear towards large carnivores among the Norwegian public. </w:t>
      </w:r>
      <w:r w:rsidRPr="000C3211">
        <w:rPr>
          <w:lang w:val="sv-SE"/>
        </w:rPr>
        <w:t>Evol Human Behav</w:t>
      </w:r>
      <w:r>
        <w:rPr>
          <w:rFonts w:hint="eastAsia"/>
          <w:lang w:val="sv-SE"/>
        </w:rPr>
        <w:t>.</w:t>
      </w:r>
      <w:r w:rsidRPr="000C3211">
        <w:rPr>
          <w:lang w:val="sv-SE"/>
        </w:rPr>
        <w:t xml:space="preserve"> 24</w:t>
      </w:r>
      <w:r>
        <w:rPr>
          <w:rFonts w:hint="eastAsia"/>
          <w:lang w:val="sv-SE"/>
        </w:rPr>
        <w:t xml:space="preserve">, </w:t>
      </w:r>
      <w:r w:rsidRPr="000C3211">
        <w:rPr>
          <w:lang w:val="sv-SE"/>
        </w:rPr>
        <w:t>184</w:t>
      </w:r>
      <w:r w:rsidR="001976B3" w:rsidRPr="001C3D8B">
        <w:rPr>
          <w:lang w:val="sv-SE"/>
        </w:rPr>
        <w:t>–</w:t>
      </w:r>
      <w:r w:rsidRPr="000C3211">
        <w:rPr>
          <w:lang w:val="sv-SE"/>
        </w:rPr>
        <w:t>198.</w:t>
      </w:r>
    </w:p>
    <w:p w14:paraId="764C0C89" w14:textId="1EA79845" w:rsidR="005B25A3" w:rsidRPr="000C3211" w:rsidRDefault="005B25A3" w:rsidP="005B25A3">
      <w:r w:rsidRPr="000C3211">
        <w:rPr>
          <w:lang w:val="sv-SE"/>
        </w:rPr>
        <w:t xml:space="preserve">Røskaft, E., B. Händel, T. Bjerke, and B. P. Kaltenborn. </w:t>
      </w:r>
      <w:r w:rsidRPr="000C3211">
        <w:t>2007. Human attitudes towards large carnivores in Norway. Wildlife Biology 13:172</w:t>
      </w:r>
      <w:r w:rsidR="001976B3" w:rsidRPr="000C3211">
        <w:t>–</w:t>
      </w:r>
      <w:r w:rsidRPr="000C3211">
        <w:t>185.</w:t>
      </w:r>
    </w:p>
    <w:p w14:paraId="5E89CC25" w14:textId="77777777" w:rsidR="005B25A3" w:rsidRPr="000C3211" w:rsidRDefault="005B25A3" w:rsidP="005B25A3">
      <w:pPr>
        <w:rPr>
          <w:lang w:val="sv-SE"/>
        </w:rPr>
      </w:pPr>
      <w:r w:rsidRPr="00E413CA">
        <w:t xml:space="preserve">Sand, H., Liberg, O., Aronson, Å., Forslund, P., Flagstad, Ö., Wabakken, P., Åkesson, M., Wikenros, C., Karlsson, J.,  Ahlqvist, P., 2014. </w:t>
      </w:r>
      <w:r w:rsidRPr="00F11F2A">
        <w:rPr>
          <w:lang w:val="sv-SE"/>
        </w:rPr>
        <w:t>Den Skandinaviska Vargen – en sammanställning av kunskapsläget från det skandinaviska vargforskningsprojektet SKANDULV 1998 – 2014</w:t>
      </w:r>
      <w:r>
        <w:rPr>
          <w:rFonts w:hint="eastAsia"/>
          <w:lang w:val="sv-SE"/>
        </w:rPr>
        <w:t>.</w:t>
      </w:r>
      <w:r w:rsidRPr="00F11F2A">
        <w:rPr>
          <w:lang w:val="sv-SE"/>
        </w:rPr>
        <w:t xml:space="preserve"> Rapport till Miljödirektoratet i Norge.</w:t>
      </w:r>
    </w:p>
    <w:p w14:paraId="67698254" w14:textId="77777777" w:rsidR="005B25A3" w:rsidRDefault="005B25A3" w:rsidP="005B25A3">
      <w:r w:rsidRPr="000C3211">
        <w:rPr>
          <w:lang w:val="sv-SE"/>
        </w:rPr>
        <w:t>Schwenk, W.S.</w:t>
      </w:r>
      <w:r>
        <w:rPr>
          <w:rFonts w:hint="eastAsia"/>
          <w:lang w:val="sv-SE"/>
        </w:rPr>
        <w:t>,</w:t>
      </w:r>
      <w:r w:rsidRPr="000C3211">
        <w:rPr>
          <w:lang w:val="sv-SE"/>
        </w:rPr>
        <w:t xml:space="preserve"> Donovan, T.M.</w:t>
      </w:r>
      <w:r>
        <w:rPr>
          <w:rFonts w:hint="eastAsia"/>
          <w:lang w:val="sv-SE"/>
        </w:rPr>
        <w:t>,</w:t>
      </w:r>
      <w:r w:rsidRPr="000C3211">
        <w:rPr>
          <w:lang w:val="sv-SE"/>
        </w:rPr>
        <w:t xml:space="preserve"> Keeton, W.S.</w:t>
      </w:r>
      <w:r>
        <w:rPr>
          <w:rFonts w:hint="eastAsia"/>
          <w:lang w:val="sv-SE"/>
        </w:rPr>
        <w:t>,</w:t>
      </w:r>
      <w:r w:rsidRPr="000C3211">
        <w:rPr>
          <w:lang w:val="sv-SE"/>
        </w:rPr>
        <w:t xml:space="preserve"> Nunery, J.S.</w:t>
      </w:r>
      <w:r>
        <w:rPr>
          <w:rFonts w:hint="eastAsia"/>
          <w:lang w:val="sv-SE"/>
        </w:rPr>
        <w:t>,</w:t>
      </w:r>
      <w:r w:rsidRPr="000C3211">
        <w:rPr>
          <w:lang w:val="sv-SE"/>
        </w:rPr>
        <w:t xml:space="preserve"> 2012. </w:t>
      </w:r>
      <w:r w:rsidRPr="000C3211">
        <w:t>Carbon storage, timber production, and biodiversity: Comparing ecosystem services with multi-criteria decision analysis. Ecol. Appl. 22, 1612–1627.</w:t>
      </w:r>
    </w:p>
    <w:p w14:paraId="55B9B704" w14:textId="173FCCD4" w:rsidR="005B25A3" w:rsidRPr="000C3211" w:rsidRDefault="005B25A3" w:rsidP="005B25A3">
      <w:r w:rsidRPr="000C3211">
        <w:t>Sjögren-Gulve, P.</w:t>
      </w:r>
      <w:r>
        <w:rPr>
          <w:rFonts w:hint="eastAsia"/>
        </w:rPr>
        <w:t>,</w:t>
      </w:r>
      <w:r w:rsidRPr="000C3211">
        <w:t xml:space="preserve"> Hörnell-Willebrand, M.</w:t>
      </w:r>
      <w:r>
        <w:rPr>
          <w:rFonts w:hint="eastAsia"/>
        </w:rPr>
        <w:t>,</w:t>
      </w:r>
      <w:r w:rsidRPr="000C3211">
        <w:t xml:space="preserve"> 2015. Favourable </w:t>
      </w:r>
      <w:r w:rsidR="007062A9">
        <w:t>c</w:t>
      </w:r>
      <w:r w:rsidRPr="000C3211">
        <w:t xml:space="preserve">onservation </w:t>
      </w:r>
      <w:r w:rsidR="007062A9">
        <w:t>s</w:t>
      </w:r>
      <w:r w:rsidRPr="000C3211">
        <w:t>tatus of the wolf in Sweden - summary of an interim report. Presentation in Brussels</w:t>
      </w:r>
      <w:r>
        <w:rPr>
          <w:rFonts w:hint="eastAsia"/>
        </w:rPr>
        <w:t>,</w:t>
      </w:r>
      <w:r w:rsidRPr="000C3211">
        <w:t xml:space="preserve"> 21 Oct. 2015. Dept. of Research &amp; Assessment.</w:t>
      </w:r>
    </w:p>
    <w:p w14:paraId="50AF00E0" w14:textId="05A1A19C" w:rsidR="005B25A3" w:rsidRPr="000C3211" w:rsidRDefault="005B25A3" w:rsidP="005B25A3">
      <w:r w:rsidRPr="000C3211">
        <w:t>Sjölander-Lindqvist, A.</w:t>
      </w:r>
      <w:r>
        <w:rPr>
          <w:rFonts w:hint="eastAsia"/>
        </w:rPr>
        <w:t>,</w:t>
      </w:r>
      <w:r w:rsidRPr="000C3211">
        <w:t xml:space="preserve"> 2008. Local identity, science and politics indivisible: The Swedish wolf controversy deconstructed. Journal of Environmental Policy and Planning</w:t>
      </w:r>
      <w:r>
        <w:rPr>
          <w:rFonts w:hint="eastAsia"/>
        </w:rPr>
        <w:t>.</w:t>
      </w:r>
      <w:r w:rsidRPr="000C3211">
        <w:t xml:space="preserve"> 101, 71</w:t>
      </w:r>
      <w:r w:rsidR="001976B3" w:rsidRPr="000C3211">
        <w:t>–</w:t>
      </w:r>
      <w:r w:rsidRPr="000C3211">
        <w:t>94.</w:t>
      </w:r>
    </w:p>
    <w:p w14:paraId="64C164D8" w14:textId="2E778CAC" w:rsidR="005B25A3" w:rsidRPr="000C3211" w:rsidRDefault="005B25A3" w:rsidP="005B25A3">
      <w:r w:rsidRPr="000C3211">
        <w:t>Sjölander-Lindqvist, A., 2011. Predators in ‘agri-environmental’ Sweden: Rural heritage and resistance against wolf propagation. Survival and Sustainability: Environmental Concerns in the 21st century</w:t>
      </w:r>
      <w:r w:rsidR="001976B3">
        <w:t>,</w:t>
      </w:r>
      <w:r w:rsidRPr="000C3211">
        <w:t xml:space="preserve"> 15</w:t>
      </w:r>
      <w:r w:rsidR="001976B3" w:rsidRPr="000C3211">
        <w:t>–</w:t>
      </w:r>
      <w:r w:rsidRPr="000C3211">
        <w:t>27.</w:t>
      </w:r>
    </w:p>
    <w:p w14:paraId="6A4699A5" w14:textId="77777777" w:rsidR="005B25A3" w:rsidRPr="001C3D8B" w:rsidRDefault="005B25A3" w:rsidP="005B25A3">
      <w:pPr>
        <w:rPr>
          <w:lang w:val="sv-SE"/>
        </w:rPr>
      </w:pPr>
      <w:bookmarkStart w:id="449" w:name="OLE_LINK11"/>
      <w:bookmarkStart w:id="450" w:name="OLE_LINK12"/>
      <w:r w:rsidRPr="0009240C">
        <w:rPr>
          <w:lang w:val="sv-SE"/>
        </w:rPr>
        <w:t>Sjölander-Lindqvist, A., Cinque, S., 2014</w:t>
      </w:r>
      <w:bookmarkEnd w:id="449"/>
      <w:bookmarkEnd w:id="450"/>
      <w:r w:rsidRPr="0009240C">
        <w:rPr>
          <w:lang w:val="sv-SE"/>
        </w:rPr>
        <w:t xml:space="preserve">. </w:t>
      </w:r>
      <w:r w:rsidRPr="000C3211">
        <w:t xml:space="preserve">Dynamics of participation: Access, standing and influence in contested natural resource management. </w:t>
      </w:r>
      <w:r w:rsidRPr="001C3D8B">
        <w:rPr>
          <w:lang w:val="sv-SE"/>
        </w:rPr>
        <w:t>PARTECIPAZIONE E CONFLITTO. 7, 360-383.</w:t>
      </w:r>
    </w:p>
    <w:p w14:paraId="31812D5A" w14:textId="77777777" w:rsidR="005B25A3" w:rsidRPr="001C3D8B" w:rsidRDefault="005B25A3" w:rsidP="005B25A3">
      <w:bookmarkStart w:id="451" w:name="OLE_LINK13"/>
      <w:bookmarkStart w:id="452" w:name="OLE_LINK14"/>
      <w:r w:rsidRPr="001C3D8B">
        <w:rPr>
          <w:lang w:val="sv-SE"/>
        </w:rPr>
        <w:t>Sjölander-Lindqvist, A., Johansson, M., Sandström, C., 2015</w:t>
      </w:r>
      <w:bookmarkEnd w:id="451"/>
      <w:bookmarkEnd w:id="452"/>
      <w:r w:rsidRPr="001C3D8B">
        <w:rPr>
          <w:lang w:val="sv-SE"/>
        </w:rPr>
        <w:t xml:space="preserve">. </w:t>
      </w:r>
      <w:r w:rsidRPr="000C3211">
        <w:t xml:space="preserve">Individual and collective responses to large carnivore management: the roles of trust, representation, knowledge spheres, communication and leadership. Wildl. </w:t>
      </w:r>
      <w:r w:rsidRPr="001C3D8B">
        <w:t>Biol. 21, 175–185.</w:t>
      </w:r>
    </w:p>
    <w:p w14:paraId="43B5AA70" w14:textId="69BB7348" w:rsidR="005B25A3" w:rsidRPr="000C3211" w:rsidRDefault="005B25A3" w:rsidP="005B25A3">
      <w:r w:rsidRPr="000C3211">
        <w:t>Stohr, C., Coimbra, E.</w:t>
      </w:r>
      <w:r>
        <w:rPr>
          <w:rFonts w:hint="eastAsia"/>
        </w:rPr>
        <w:t>,</w:t>
      </w:r>
      <w:r w:rsidRPr="000C3211">
        <w:t xml:space="preserve"> 2013. The </w:t>
      </w:r>
      <w:r w:rsidR="007062A9">
        <w:t>g</w:t>
      </w:r>
      <w:r w:rsidRPr="000C3211">
        <w:t xml:space="preserve">overnance of the </w:t>
      </w:r>
      <w:r w:rsidR="007062A9">
        <w:t>w</w:t>
      </w:r>
      <w:r w:rsidRPr="000C3211">
        <w:t>olf-</w:t>
      </w:r>
      <w:r w:rsidR="007062A9">
        <w:t>h</w:t>
      </w:r>
      <w:r w:rsidRPr="000C3211">
        <w:t xml:space="preserve">uman </w:t>
      </w:r>
      <w:r w:rsidR="007062A9">
        <w:t>r</w:t>
      </w:r>
      <w:r w:rsidRPr="000C3211">
        <w:t xml:space="preserve">elationship in Europe. Review of European </w:t>
      </w:r>
      <w:r w:rsidR="007062A9">
        <w:t>s</w:t>
      </w:r>
      <w:r w:rsidRPr="000C3211">
        <w:t>tudies</w:t>
      </w:r>
      <w:r>
        <w:rPr>
          <w:rFonts w:hint="eastAsia"/>
        </w:rPr>
        <w:t>.</w:t>
      </w:r>
      <w:r w:rsidRPr="000C3211">
        <w:t xml:space="preserve"> 5</w:t>
      </w:r>
      <w:r>
        <w:rPr>
          <w:rFonts w:hint="eastAsia"/>
        </w:rPr>
        <w:t>, 1-18</w:t>
      </w:r>
      <w:r w:rsidRPr="000C3211">
        <w:t xml:space="preserve">. </w:t>
      </w:r>
      <w:hyperlink r:id="rId37" w:history="1">
        <w:r w:rsidRPr="00F11F2A">
          <w:t>doi:10.5539/res.v5n4p1</w:t>
        </w:r>
      </w:hyperlink>
      <w:r w:rsidRPr="000C3211">
        <w:t>.</w:t>
      </w:r>
    </w:p>
    <w:p w14:paraId="7B9663DF" w14:textId="77777777" w:rsidR="005B25A3" w:rsidRPr="000C3211" w:rsidRDefault="005B25A3" w:rsidP="005B25A3">
      <w:bookmarkStart w:id="453" w:name="OLE_LINK15"/>
      <w:bookmarkStart w:id="454" w:name="OLE_LINK16"/>
      <w:r w:rsidRPr="000C3211">
        <w:t>Treves, A., Jurewicz, R.L., Naughton-Treves, L.</w:t>
      </w:r>
      <w:r>
        <w:rPr>
          <w:rFonts w:hint="eastAsia"/>
        </w:rPr>
        <w:t>,</w:t>
      </w:r>
      <w:r w:rsidRPr="000C3211">
        <w:t xml:space="preserve"> Wilcove, D.S.</w:t>
      </w:r>
      <w:r>
        <w:rPr>
          <w:rFonts w:hint="eastAsia"/>
        </w:rPr>
        <w:t>,</w:t>
      </w:r>
      <w:r w:rsidRPr="000C3211">
        <w:t xml:space="preserve"> 2009</w:t>
      </w:r>
      <w:bookmarkEnd w:id="453"/>
      <w:bookmarkEnd w:id="454"/>
      <w:r>
        <w:rPr>
          <w:rFonts w:hint="eastAsia"/>
        </w:rPr>
        <w:t>.</w:t>
      </w:r>
      <w:r w:rsidRPr="000C3211">
        <w:t xml:space="preserve"> The price of tolerance: wolf damage payments after recovery. Biodiversity and Conservation</w:t>
      </w:r>
      <w:r>
        <w:rPr>
          <w:rFonts w:hint="eastAsia"/>
        </w:rPr>
        <w:t>.</w:t>
      </w:r>
      <w:r w:rsidRPr="000C3211">
        <w:t xml:space="preserve"> 18</w:t>
      </w:r>
      <w:r>
        <w:rPr>
          <w:rFonts w:hint="eastAsia"/>
        </w:rPr>
        <w:t>,</w:t>
      </w:r>
      <w:r w:rsidRPr="000C3211">
        <w:t xml:space="preserve"> 4003–4021.</w:t>
      </w:r>
    </w:p>
    <w:p w14:paraId="5382637D" w14:textId="14C6A498" w:rsidR="005B25A3" w:rsidRPr="000C3211" w:rsidRDefault="005B25A3" w:rsidP="005B25A3">
      <w:r w:rsidRPr="00BC1E9A">
        <w:rPr>
          <w:lang w:val="sv-SE"/>
        </w:rPr>
        <w:t xml:space="preserve">Treves, A., Karanth, K. U., 2003. </w:t>
      </w:r>
      <w:r w:rsidRPr="000C3211">
        <w:t>Human-carnivore conflict and perspectives on carnivore management worldwide. Conserv. Biol. 17</w:t>
      </w:r>
      <w:r>
        <w:rPr>
          <w:rFonts w:hint="eastAsia"/>
        </w:rPr>
        <w:t xml:space="preserve">, </w:t>
      </w:r>
      <w:r w:rsidRPr="000C3211">
        <w:t>1491–1499.</w:t>
      </w:r>
    </w:p>
    <w:p w14:paraId="4C2F8774" w14:textId="51AE2F1B" w:rsidR="005B25A3" w:rsidRPr="000C3211" w:rsidRDefault="005B25A3" w:rsidP="005B25A3">
      <w:r w:rsidRPr="000C3211">
        <w:t>T</w:t>
      </w:r>
      <w:r w:rsidR="001976B3">
        <w:t>reves</w:t>
      </w:r>
      <w:r w:rsidRPr="000C3211">
        <w:t>, A., N</w:t>
      </w:r>
      <w:r w:rsidR="001976B3">
        <w:t>aughton-Treves</w:t>
      </w:r>
      <w:r w:rsidRPr="000C3211">
        <w:t>, L.</w:t>
      </w:r>
      <w:r>
        <w:rPr>
          <w:rFonts w:hint="eastAsia"/>
        </w:rPr>
        <w:t>,</w:t>
      </w:r>
      <w:r w:rsidRPr="000C3211">
        <w:t xml:space="preserve"> S</w:t>
      </w:r>
      <w:r w:rsidR="001976B3">
        <w:t>helley</w:t>
      </w:r>
      <w:r w:rsidRPr="000C3211">
        <w:t>, V.</w:t>
      </w:r>
      <w:r>
        <w:rPr>
          <w:rFonts w:hint="eastAsia"/>
        </w:rPr>
        <w:t>,</w:t>
      </w:r>
      <w:r w:rsidRPr="000C3211">
        <w:t xml:space="preserve"> 2013, Longitudinal </w:t>
      </w:r>
      <w:r w:rsidR="001976B3">
        <w:t>a</w:t>
      </w:r>
      <w:r w:rsidRPr="000C3211">
        <w:t xml:space="preserve">nalysis of </w:t>
      </w:r>
      <w:r w:rsidR="001976B3">
        <w:t>a</w:t>
      </w:r>
      <w:r w:rsidRPr="000C3211">
        <w:t xml:space="preserve">ttitudes </w:t>
      </w:r>
      <w:r w:rsidR="001976B3">
        <w:t>t</w:t>
      </w:r>
      <w:r w:rsidRPr="000C3211">
        <w:t xml:space="preserve">oward </w:t>
      </w:r>
      <w:r w:rsidR="001976B3">
        <w:t>w</w:t>
      </w:r>
      <w:r w:rsidRPr="000C3211">
        <w:t>olves. Conservation Biology</w:t>
      </w:r>
      <w:r>
        <w:rPr>
          <w:rFonts w:hint="eastAsia"/>
        </w:rPr>
        <w:t>.</w:t>
      </w:r>
      <w:r w:rsidRPr="000C3211">
        <w:t xml:space="preserve"> 27</w:t>
      </w:r>
      <w:r>
        <w:rPr>
          <w:rFonts w:hint="eastAsia"/>
        </w:rPr>
        <w:t>,</w:t>
      </w:r>
      <w:r w:rsidRPr="000C3211">
        <w:t xml:space="preserve"> 315–323. doi: 10.1111/cobi.12009.</w:t>
      </w:r>
    </w:p>
    <w:p w14:paraId="566C4D33" w14:textId="2251FC52" w:rsidR="005B25A3" w:rsidRDefault="005B25A3" w:rsidP="005B25A3">
      <w:r w:rsidRPr="000C3211">
        <w:t xml:space="preserve">Viltskadecenter, 2014. </w:t>
      </w:r>
      <w:hyperlink r:id="rId38" w:anchor="varg/" w:history="1">
        <w:r w:rsidR="001976B3" w:rsidRPr="00492468">
          <w:rPr>
            <w:rStyle w:val="Hyperlink"/>
          </w:rPr>
          <w:t>www.viltskadecenter.se/index.php?option=com_content&amp;task=view&amp;id=83&amp;Itemid=875#varg/</w:t>
        </w:r>
      </w:hyperlink>
      <w:r>
        <w:rPr>
          <w:rFonts w:hint="eastAsia"/>
        </w:rPr>
        <w:t xml:space="preserve"> </w:t>
      </w:r>
      <w:r w:rsidRPr="0057361D">
        <w:t>(accessed 16.01.04).</w:t>
      </w:r>
    </w:p>
    <w:p w14:paraId="13DA7220" w14:textId="3D64E641" w:rsidR="005B25A3" w:rsidRDefault="005B25A3" w:rsidP="005B25A3">
      <w:r w:rsidRPr="001C3D8B">
        <w:rPr>
          <w:lang w:val="sv-SE"/>
        </w:rPr>
        <w:t xml:space="preserve">von Essen, E., Allen, M. P., 2015. </w:t>
      </w:r>
      <w:r w:rsidRPr="00390661">
        <w:t xml:space="preserve">Reconsidering </w:t>
      </w:r>
      <w:r w:rsidR="007062A9">
        <w:t>i</w:t>
      </w:r>
      <w:r w:rsidRPr="00390661">
        <w:t xml:space="preserve">llegal </w:t>
      </w:r>
      <w:r w:rsidR="007062A9">
        <w:t>h</w:t>
      </w:r>
      <w:r w:rsidRPr="00390661">
        <w:t xml:space="preserve">unting as a </w:t>
      </w:r>
      <w:r w:rsidR="007062A9">
        <w:t>c</w:t>
      </w:r>
      <w:r w:rsidRPr="00390661">
        <w:t xml:space="preserve">rime of </w:t>
      </w:r>
      <w:r w:rsidR="007062A9">
        <w:t>d</w:t>
      </w:r>
      <w:r w:rsidRPr="00390661">
        <w:t xml:space="preserve">issent: Implication for </w:t>
      </w:r>
      <w:r w:rsidR="007062A9">
        <w:t>j</w:t>
      </w:r>
      <w:r w:rsidRPr="00390661">
        <w:t xml:space="preserve">ustice and </w:t>
      </w:r>
      <w:r w:rsidR="007062A9">
        <w:t>d</w:t>
      </w:r>
      <w:r w:rsidRPr="00390661">
        <w:t xml:space="preserve">eliberative </w:t>
      </w:r>
      <w:r w:rsidR="007062A9">
        <w:t>u</w:t>
      </w:r>
      <w:r w:rsidRPr="00390661">
        <w:t>ptake. Criminal Law and Philosophy. doi:10.1007/s11572-014-9364-8.</w:t>
      </w:r>
    </w:p>
    <w:p w14:paraId="3E58EBE0" w14:textId="174A7C76" w:rsidR="005B25A3" w:rsidRPr="000C3211" w:rsidRDefault="005B25A3" w:rsidP="005B25A3">
      <w:r w:rsidRPr="00390661">
        <w:t>von Essen, E., Hansen, H. P., Nordström Källström, H., Peterson, M. N., Peterson, T. R., 2015. The radicalisation of rural resistance: How hunting counter</w:t>
      </w:r>
      <w:r w:rsidR="001976B3">
        <w:t xml:space="preserve"> </w:t>
      </w:r>
      <w:r w:rsidRPr="00390661">
        <w:t>publics in the Nordic countries contribute to illegal hunting. Journal of Rural Studies. 39, 199–209. doi:10.1016/j.jrurstud.2014.11.001.</w:t>
      </w:r>
    </w:p>
    <w:p w14:paraId="745DB754" w14:textId="6A6A6527" w:rsidR="005B25A3" w:rsidRPr="000C3211" w:rsidRDefault="005B25A3" w:rsidP="005B25A3">
      <w:r w:rsidRPr="000C3211">
        <w:t>Williams, C.K., Ericsson, G.</w:t>
      </w:r>
      <w:r>
        <w:rPr>
          <w:rFonts w:hint="eastAsia"/>
        </w:rPr>
        <w:t>,</w:t>
      </w:r>
      <w:r w:rsidRPr="000C3211">
        <w:t xml:space="preserve"> Heberlein, T.A.</w:t>
      </w:r>
      <w:r>
        <w:rPr>
          <w:rFonts w:hint="eastAsia"/>
        </w:rPr>
        <w:t xml:space="preserve">, </w:t>
      </w:r>
      <w:r w:rsidRPr="000C3211">
        <w:t xml:space="preserve">2002. A </w:t>
      </w:r>
      <w:r w:rsidR="007062A9">
        <w:t>q</w:t>
      </w:r>
      <w:r w:rsidRPr="000C3211">
        <w:t xml:space="preserve">uantitative </w:t>
      </w:r>
      <w:r w:rsidR="001976B3">
        <w:t>s</w:t>
      </w:r>
      <w:r w:rsidRPr="000C3211">
        <w:t xml:space="preserve">ummary of </w:t>
      </w:r>
      <w:r w:rsidR="001976B3">
        <w:t>a</w:t>
      </w:r>
      <w:r w:rsidRPr="000C3211">
        <w:t xml:space="preserve">ttitudes </w:t>
      </w:r>
      <w:r w:rsidR="001976B3">
        <w:t>t</w:t>
      </w:r>
      <w:r w:rsidRPr="000C3211">
        <w:t xml:space="preserve">oward </w:t>
      </w:r>
      <w:r w:rsidR="001976B3">
        <w:t>w</w:t>
      </w:r>
      <w:r w:rsidRPr="000C3211">
        <w:t xml:space="preserve">olves and </w:t>
      </w:r>
      <w:r w:rsidR="001976B3">
        <w:t>t</w:t>
      </w:r>
      <w:r w:rsidRPr="000C3211">
        <w:t xml:space="preserve">heir </w:t>
      </w:r>
      <w:r w:rsidR="001976B3">
        <w:t>r</w:t>
      </w:r>
      <w:r w:rsidRPr="000C3211">
        <w:t>eintroduction, 1972-2000. Wildlife Society Bulletin</w:t>
      </w:r>
      <w:r>
        <w:rPr>
          <w:rFonts w:hint="eastAsia"/>
        </w:rPr>
        <w:t>.</w:t>
      </w:r>
      <w:r w:rsidRPr="000C3211">
        <w:t xml:space="preserve"> 30</w:t>
      </w:r>
      <w:r>
        <w:rPr>
          <w:rFonts w:hint="eastAsia"/>
        </w:rPr>
        <w:t>,</w:t>
      </w:r>
      <w:r w:rsidRPr="000C3211">
        <w:t xml:space="preserve"> </w:t>
      </w:r>
      <w:r w:rsidRPr="0057361D">
        <w:t>575</w:t>
      </w:r>
      <w:r w:rsidR="001976B3" w:rsidRPr="000C3211">
        <w:t>–</w:t>
      </w:r>
      <w:r w:rsidRPr="0057361D">
        <w:t>584</w:t>
      </w:r>
      <w:r w:rsidRPr="000C3211">
        <w:t>.</w:t>
      </w:r>
    </w:p>
    <w:p w14:paraId="0107865E" w14:textId="177D8672" w:rsidR="00F256F3" w:rsidRDefault="005B25A3" w:rsidP="00D905C7">
      <w:r w:rsidRPr="000C3211">
        <w:t>Wilson, E</w:t>
      </w:r>
      <w:r>
        <w:rPr>
          <w:rFonts w:hint="eastAsia"/>
        </w:rPr>
        <w:t>.</w:t>
      </w:r>
      <w:r w:rsidRPr="000C3211">
        <w:t xml:space="preserve"> O.</w:t>
      </w:r>
      <w:r>
        <w:rPr>
          <w:rFonts w:hint="eastAsia"/>
        </w:rPr>
        <w:t>,</w:t>
      </w:r>
      <w:r w:rsidRPr="000C3211">
        <w:t xml:space="preserve"> 1984. Biophilia. Cambridge: Harvard University Press. ISBN 0-674-07442-4.</w:t>
      </w:r>
    </w:p>
    <w:sectPr w:rsidR="00F256F3" w:rsidSect="0057671D">
      <w:footerReference w:type="default" r:id="rId39"/>
      <w:pgSz w:w="12240" w:h="15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Elena Rovenskaya" w:date="2017-02-11T19:48:00Z" w:initials="ER">
    <w:p w14:paraId="0338C096" w14:textId="685A7B93" w:rsidR="00C12086" w:rsidRDefault="00C12086">
      <w:pPr>
        <w:pStyle w:val="CommentText"/>
      </w:pPr>
      <w:r>
        <w:rPr>
          <w:rStyle w:val="CommentReference"/>
        </w:rPr>
        <w:annotationRef/>
      </w:r>
      <w:r>
        <w:t xml:space="preserve">No abbreviations should be used in the abstract </w:t>
      </w:r>
    </w:p>
  </w:comment>
  <w:comment w:id="12" w:author="Elena Rovenskaya" w:date="2017-02-11T19:52:00Z" w:initials="ER">
    <w:p w14:paraId="73C1539D" w14:textId="64816B3C" w:rsidR="00C12086" w:rsidRDefault="00C12086">
      <w:pPr>
        <w:pStyle w:val="CommentText"/>
      </w:pPr>
      <w:r>
        <w:rPr>
          <w:rStyle w:val="CommentReference"/>
        </w:rPr>
        <w:annotationRef/>
      </w:r>
      <w:r>
        <w:t xml:space="preserve">The satisfaction function analysis should be de-emphasized here and take the proportion equal to its proportion in the text </w:t>
      </w:r>
    </w:p>
  </w:comment>
  <w:comment w:id="17" w:author="Elena Rovenskaya" w:date="2017-02-11T19:54:00Z" w:initials="ER">
    <w:p w14:paraId="6177778E" w14:textId="75EF2301" w:rsidR="00C12086" w:rsidRDefault="00C12086">
      <w:pPr>
        <w:pStyle w:val="CommentText"/>
      </w:pPr>
      <w:r>
        <w:rPr>
          <w:rStyle w:val="CommentReference"/>
        </w:rPr>
        <w:annotationRef/>
      </w:r>
      <w:r>
        <w:t xml:space="preserve">of ? </w:t>
      </w:r>
    </w:p>
  </w:comment>
  <w:comment w:id="35" w:author="Elena Rovenskaya" w:date="2017-02-11T20:19:00Z" w:initials="ER">
    <w:p w14:paraId="6EF5D2E6" w14:textId="4E355735" w:rsidR="00C12086" w:rsidRDefault="00C12086">
      <w:pPr>
        <w:pStyle w:val="CommentText"/>
      </w:pPr>
      <w:ins w:id="36" w:author="Elena Rovenskaya" w:date="2017-02-11T20:19:00Z">
        <w:r>
          <w:rPr>
            <w:rStyle w:val="CommentReference"/>
          </w:rPr>
          <w:annotationRef/>
        </w:r>
      </w:ins>
      <w:r>
        <w:t xml:space="preserve">which area </w:t>
      </w:r>
    </w:p>
  </w:comment>
  <w:comment w:id="60" w:author="Elena Rovenskaya" w:date="2017-02-11T20:25:00Z" w:initials="ER">
    <w:p w14:paraId="042F7C08" w14:textId="56BF8A83" w:rsidR="00C12086" w:rsidRDefault="00C12086">
      <w:pPr>
        <w:pStyle w:val="CommentText"/>
      </w:pPr>
      <w:r>
        <w:rPr>
          <w:rStyle w:val="CommentReference"/>
        </w:rPr>
        <w:annotationRef/>
      </w:r>
      <w:r>
        <w:t xml:space="preserve">check what is the right way of using this term in English </w:t>
      </w:r>
    </w:p>
  </w:comment>
  <w:comment w:id="44" w:author="Elena Rovenskaya" w:date="2017-02-11T20:31:00Z" w:initials="ER">
    <w:p w14:paraId="1F474888" w14:textId="47501001" w:rsidR="00C12086" w:rsidRDefault="00C12086">
      <w:pPr>
        <w:pStyle w:val="CommentText"/>
      </w:pPr>
      <w:r>
        <w:rPr>
          <w:rStyle w:val="CommentReference"/>
        </w:rPr>
        <w:annotationRef/>
      </w:r>
      <w:r>
        <w:t xml:space="preserve">restructure this paragraph addressing biological, economic and social aspects separately. Provide refs. </w:t>
      </w:r>
    </w:p>
  </w:comment>
  <w:comment w:id="91" w:author="Elena Rovenskaya" w:date="2017-02-11T20:34:00Z" w:initials="ER">
    <w:p w14:paraId="20B3E451" w14:textId="11C21E3B" w:rsidR="00C12086" w:rsidRDefault="00C12086">
      <w:pPr>
        <w:pStyle w:val="CommentText"/>
      </w:pPr>
      <w:r>
        <w:rPr>
          <w:rStyle w:val="CommentReference"/>
        </w:rPr>
        <w:annotationRef/>
      </w:r>
      <w:r>
        <w:t xml:space="preserve">These are three very different things - can you provide a ref for each? </w:t>
      </w:r>
    </w:p>
  </w:comment>
  <w:comment w:id="84" w:author="Elena Rovenskaya" w:date="2017-02-11T20:36:00Z" w:initials="ER">
    <w:p w14:paraId="46C910B4" w14:textId="35C57960" w:rsidR="00C12086" w:rsidRDefault="00C12086">
      <w:pPr>
        <w:pStyle w:val="CommentText"/>
      </w:pPr>
      <w:r>
        <w:rPr>
          <w:rStyle w:val="CommentReference"/>
        </w:rPr>
        <w:annotationRef/>
      </w:r>
      <w:r>
        <w:t xml:space="preserve">Now all factors are listed in a random order (seems so). possible to group them into some reasonable categories? </w:t>
      </w:r>
    </w:p>
  </w:comment>
  <w:comment w:id="101" w:author="Elena Rovenskaya" w:date="2017-02-11T20:41:00Z" w:initials="ER">
    <w:p w14:paraId="5A510853" w14:textId="31F4C78F" w:rsidR="00C12086" w:rsidRDefault="00C12086">
      <w:pPr>
        <w:pStyle w:val="CommentText"/>
      </w:pPr>
      <w:r>
        <w:rPr>
          <w:rStyle w:val="CommentReference"/>
        </w:rPr>
        <w:annotationRef/>
      </w:r>
      <w:r>
        <w:t>Who are they? This is not a commonly used term</w:t>
      </w:r>
    </w:p>
  </w:comment>
  <w:comment w:id="102" w:author="Elena Rovenskaya" w:date="2017-02-11T20:43:00Z" w:initials="ER">
    <w:p w14:paraId="02F32D4C" w14:textId="68F2A014" w:rsidR="00C12086" w:rsidRDefault="00C12086">
      <w:pPr>
        <w:pStyle w:val="CommentText"/>
      </w:pPr>
      <w:r>
        <w:rPr>
          <w:rStyle w:val="CommentReference"/>
        </w:rPr>
        <w:annotationRef/>
      </w:r>
      <w:r>
        <w:t xml:space="preserve">Opinion of farmers and hunters should be contrasted with urban people, rather than with environmentalists. Environmentalists can live anywhere, it is a separate category of people – so put them in a separate sentence </w:t>
      </w:r>
    </w:p>
  </w:comment>
  <w:comment w:id="111" w:author="Elena Rovenskaya" w:date="2017-02-11T20:46:00Z" w:initials="ER">
    <w:p w14:paraId="087CEAE2" w14:textId="55325EFF" w:rsidR="00C12086" w:rsidRDefault="00C12086">
      <w:pPr>
        <w:pStyle w:val="CommentText"/>
      </w:pPr>
      <w:r>
        <w:rPr>
          <w:rStyle w:val="CommentReference"/>
        </w:rPr>
        <w:annotationRef/>
      </w:r>
      <w:r>
        <w:t xml:space="preserve">What does it mean exactly? </w:t>
      </w:r>
    </w:p>
  </w:comment>
  <w:comment w:id="113" w:author="Elena Rovenskaya" w:date="2017-02-11T20:46:00Z" w:initials="ER">
    <w:p w14:paraId="5B34DCC8" w14:textId="5EC2FF4F" w:rsidR="00C12086" w:rsidRDefault="00C12086">
      <w:pPr>
        <w:pStyle w:val="CommentText"/>
      </w:pPr>
      <w:ins w:id="114" w:author="Elena Rovenskaya" w:date="2017-02-11T20:46:00Z">
        <w:r>
          <w:rPr>
            <w:rStyle w:val="CommentReference"/>
          </w:rPr>
          <w:annotationRef/>
        </w:r>
      </w:ins>
      <w:r>
        <w:t xml:space="preserve">Which year? </w:t>
      </w:r>
    </w:p>
  </w:comment>
  <w:comment w:id="141" w:author="Elena Rovenskaya" w:date="2017-02-11T20:49:00Z" w:initials="ER">
    <w:p w14:paraId="5A186714" w14:textId="5E12E2E6" w:rsidR="00C12086" w:rsidRDefault="00C12086">
      <w:pPr>
        <w:pStyle w:val="CommentText"/>
      </w:pPr>
      <w:r>
        <w:rPr>
          <w:rStyle w:val="CommentReference"/>
        </w:rPr>
        <w:annotationRef/>
      </w:r>
      <w:r>
        <w:t xml:space="preserve">What does it mean? </w:t>
      </w:r>
    </w:p>
  </w:comment>
  <w:comment w:id="135" w:author="Elena Rovenskaya" w:date="2017-02-11T20:50:00Z" w:initials="ER">
    <w:p w14:paraId="76F6CC7C" w14:textId="47873A79" w:rsidR="00C12086" w:rsidRDefault="00C12086">
      <w:pPr>
        <w:pStyle w:val="CommentText"/>
      </w:pPr>
      <w:r>
        <w:rPr>
          <w:rStyle w:val="CommentReference"/>
        </w:rPr>
        <w:annotationRef/>
      </w:r>
      <w:r>
        <w:t xml:space="preserve">Again, all factors are listed in a seemingly random order – possible to cluster?  </w:t>
      </w:r>
    </w:p>
  </w:comment>
  <w:comment w:id="146" w:author="Elena Rovenskaya" w:date="2017-02-11T20:52:00Z" w:initials="ER">
    <w:p w14:paraId="29D1C998" w14:textId="52376C4A" w:rsidR="00C12086" w:rsidRDefault="00C12086">
      <w:pPr>
        <w:pStyle w:val="CommentText"/>
      </w:pPr>
      <w:r>
        <w:rPr>
          <w:rStyle w:val="CommentReference"/>
        </w:rPr>
        <w:annotationRef/>
      </w:r>
      <w:r>
        <w:t>Not clear. Are these reasons for change the attitude? Then they can be used for the classification – see my previous comment</w:t>
      </w:r>
    </w:p>
  </w:comment>
  <w:comment w:id="148" w:author="Elena Rovenskaya" w:date="2017-02-11T20:53:00Z" w:initials="ER">
    <w:p w14:paraId="6F832CEE" w14:textId="2E7962F1" w:rsidR="00C12086" w:rsidRDefault="00C12086">
      <w:pPr>
        <w:pStyle w:val="CommentText"/>
      </w:pPr>
      <w:r>
        <w:rPr>
          <w:rStyle w:val="CommentReference"/>
        </w:rPr>
        <w:annotationRef/>
      </w:r>
      <w:r>
        <w:t xml:space="preserve">These are three separate issues, so they cannot be in one paragraph. Each deserves a few sentences to explain. </w:t>
      </w:r>
    </w:p>
  </w:comment>
  <w:comment w:id="173" w:author="Elena Rovenskaya" w:date="2017-02-11T20:55:00Z" w:initials="ER">
    <w:p w14:paraId="6DB91AF4" w14:textId="2C713175" w:rsidR="00C12086" w:rsidRDefault="00C12086">
      <w:pPr>
        <w:pStyle w:val="CommentText"/>
      </w:pPr>
      <w:r>
        <w:rPr>
          <w:rStyle w:val="CommentReference"/>
        </w:rPr>
        <w:annotationRef/>
      </w:r>
      <w:r>
        <w:t xml:space="preserve">Of the situation in Sweden or in other countries? Give some details in these studies, it is important </w:t>
      </w:r>
    </w:p>
  </w:comment>
  <w:comment w:id="218" w:author="Elena Rovenskaya" w:date="2017-02-11T21:02:00Z" w:initials="ER">
    <w:p w14:paraId="17B95ABA" w14:textId="60F48BA3" w:rsidR="00C12086" w:rsidRDefault="00C12086">
      <w:pPr>
        <w:pStyle w:val="CommentText"/>
      </w:pPr>
      <w:r>
        <w:rPr>
          <w:rStyle w:val="CommentReference"/>
        </w:rPr>
        <w:annotationRef/>
      </w:r>
      <w:r>
        <w:t xml:space="preserve">environmentalists ? </w:t>
      </w:r>
    </w:p>
  </w:comment>
  <w:comment w:id="294" w:author="Elena Rovenskaya" w:date="2017-02-11T21:17:00Z" w:initials="ER">
    <w:p w14:paraId="4B63B6CF" w14:textId="18F09594" w:rsidR="00C12086" w:rsidRDefault="00C12086">
      <w:pPr>
        <w:pStyle w:val="CommentText"/>
      </w:pPr>
      <w:ins w:id="296" w:author="Elena Rovenskaya" w:date="2017-02-11T21:17:00Z">
        <w:r>
          <w:rPr>
            <w:rStyle w:val="CommentReference"/>
          </w:rPr>
          <w:annotationRef/>
        </w:r>
      </w:ins>
      <w:r>
        <w:t xml:space="preserve">? or who the informants were? </w:t>
      </w:r>
    </w:p>
  </w:comment>
  <w:comment w:id="300" w:author="Elena Rovenskaya" w:date="2017-02-11T21:18:00Z" w:initials="ER">
    <w:p w14:paraId="53CA4FAE" w14:textId="666AC80C" w:rsidR="00C12086" w:rsidRDefault="00C12086">
      <w:pPr>
        <w:pStyle w:val="CommentText"/>
      </w:pPr>
      <w:r>
        <w:rPr>
          <w:rStyle w:val="CommentReference"/>
        </w:rPr>
        <w:annotationRef/>
      </w:r>
      <w:r>
        <w:t xml:space="preserve">Cannot be biggest in size - ? perhaps they are most active and that is why most visible </w:t>
      </w:r>
    </w:p>
  </w:comment>
  <w:comment w:id="299" w:author="Elena Rovenskaya" w:date="2017-02-11T21:20:00Z" w:initials="ER">
    <w:p w14:paraId="01052C09" w14:textId="0E747C03" w:rsidR="00C12086" w:rsidRDefault="00C12086">
      <w:pPr>
        <w:pStyle w:val="CommentText"/>
      </w:pPr>
      <w:r>
        <w:rPr>
          <w:rStyle w:val="CommentReference"/>
        </w:rPr>
        <w:annotationRef/>
      </w:r>
      <w:r>
        <w:t xml:space="preserve">This ranking must be in terms of their influence on the political process. </w:t>
      </w:r>
    </w:p>
  </w:comment>
  <w:comment w:id="332" w:author="Elena Rovenskaya" w:date="2017-02-11T21:28:00Z" w:initials="ER">
    <w:p w14:paraId="50570B06" w14:textId="4E97314B" w:rsidR="00C12086" w:rsidRDefault="00C12086">
      <w:pPr>
        <w:pStyle w:val="CommentText"/>
      </w:pPr>
      <w:r>
        <w:rPr>
          <w:rStyle w:val="CommentReference"/>
        </w:rPr>
        <w:annotationRef/>
      </w:r>
      <w:r>
        <w:t xml:space="preserve">This should be put somewhere later – this meeting was used not to derive but to validate the satisfaction functions, so its role </w:t>
      </w:r>
    </w:p>
  </w:comment>
  <w:comment w:id="333" w:author="Elena Rovenskaya" w:date="2017-02-12T09:23:00Z" w:initials="ER">
    <w:p w14:paraId="31FE011D" w14:textId="79CFDD7C" w:rsidR="00C12086" w:rsidRDefault="00C12086">
      <w:pPr>
        <w:pStyle w:val="CommentText"/>
      </w:pPr>
      <w:r>
        <w:rPr>
          <w:rStyle w:val="CommentReference"/>
        </w:rPr>
        <w:annotationRef/>
      </w:r>
      <w:r>
        <w:t xml:space="preserve">New term – what is it </w:t>
      </w:r>
    </w:p>
  </w:comment>
  <w:comment w:id="355" w:author="Elena Rovenskaya" w:date="2017-02-12T11:12:00Z" w:initials="ER">
    <w:p w14:paraId="12F0812D" w14:textId="084657BA" w:rsidR="00171859" w:rsidRDefault="00171859">
      <w:pPr>
        <w:pStyle w:val="CommentText"/>
      </w:pPr>
      <w:ins w:id="387" w:author="Elena Rovenskaya" w:date="2017-02-12T11:12:00Z">
        <w:r>
          <w:rPr>
            <w:rStyle w:val="CommentReference"/>
          </w:rPr>
          <w:annotationRef/>
        </w:r>
      </w:ins>
      <w:r>
        <w:t xml:space="preserve">Can they again be clustered in several categories? </w:t>
      </w:r>
    </w:p>
  </w:comment>
  <w:comment w:id="396" w:author="Elena Rovenskaya" w:date="2017-02-12T09:38:00Z" w:initials="ER">
    <w:p w14:paraId="1A7592C5" w14:textId="20C0B176" w:rsidR="00C12086" w:rsidRDefault="00C12086">
      <w:pPr>
        <w:pStyle w:val="CommentText"/>
      </w:pPr>
      <w:r>
        <w:rPr>
          <w:rStyle w:val="CommentReference"/>
        </w:rPr>
        <w:annotationRef/>
      </w:r>
      <w:r>
        <w:t xml:space="preserve">With whom? </w:t>
      </w:r>
    </w:p>
  </w:comment>
  <w:comment w:id="424" w:author="Elena Rovenskaya" w:date="2017-02-12T11:14:00Z" w:initials="ER">
    <w:p w14:paraId="4C2797DF" w14:textId="7830ECC9" w:rsidR="00400E15" w:rsidRDefault="00400E15">
      <w:pPr>
        <w:pStyle w:val="CommentText"/>
      </w:pPr>
      <w:r>
        <w:rPr>
          <w:rStyle w:val="CommentReference"/>
        </w:rPr>
        <w:annotationRef/>
      </w:r>
      <w:r>
        <w:t>This figure is too large. Consider how to optimize the presentation of plots, they should be compactly presented</w:t>
      </w:r>
    </w:p>
  </w:comment>
  <w:comment w:id="436" w:author="Elena Rovenskaya" w:date="2017-02-12T11:29:00Z" w:initials="ER">
    <w:p w14:paraId="16D6826A" w14:textId="29B4FE06" w:rsidR="007606C6" w:rsidRDefault="007606C6">
      <w:pPr>
        <w:pStyle w:val="CommentText"/>
      </w:pPr>
      <w:r>
        <w:rPr>
          <w:rStyle w:val="CommentReference"/>
        </w:rPr>
        <w:annotationRef/>
      </w:r>
      <w:r>
        <w:t xml:space="preserve">This function never reaches zero </w:t>
      </w:r>
    </w:p>
  </w:comment>
  <w:comment w:id="435" w:author="Elena Rovenskaya" w:date="2017-02-12T11:26:00Z" w:initials="ER">
    <w:p w14:paraId="004F0584" w14:textId="79E4EEC6" w:rsidR="001254D0" w:rsidRDefault="001254D0">
      <w:pPr>
        <w:pStyle w:val="CommentText"/>
      </w:pPr>
      <w:r>
        <w:rPr>
          <w:rStyle w:val="CommentReference"/>
        </w:rPr>
        <w:annotationRef/>
      </w:r>
      <w:r>
        <w:t xml:space="preserve">Why 700? It comes out of the blue. Can we relate it to 500 or 1,200 or current value? </w:t>
      </w:r>
    </w:p>
  </w:comment>
  <w:comment w:id="438" w:author="Elena Rovenskaya" w:date="2017-02-12T11:28:00Z" w:initials="ER">
    <w:p w14:paraId="4AB5DD9E" w14:textId="36D10D4E" w:rsidR="00AB12E0" w:rsidRDefault="00AB12E0">
      <w:pPr>
        <w:pStyle w:val="CommentText"/>
      </w:pPr>
      <w:r>
        <w:rPr>
          <w:rStyle w:val="CommentReference"/>
        </w:rPr>
        <w:annotationRef/>
      </w:r>
      <w:r>
        <w:t xml:space="preserve">What is c1 value? </w:t>
      </w:r>
    </w:p>
  </w:comment>
  <w:comment w:id="439" w:author="Elena Rovenskaya" w:date="2017-02-12T11:28:00Z" w:initials="ER">
    <w:p w14:paraId="555DB2D9" w14:textId="3A7AD98E" w:rsidR="00484CE9" w:rsidRDefault="00484CE9">
      <w:pPr>
        <w:pStyle w:val="CommentText"/>
      </w:pPr>
      <w:r>
        <w:rPr>
          <w:rStyle w:val="CommentReference"/>
        </w:rPr>
        <w:annotationRef/>
      </w:r>
      <w:r>
        <w:t xml:space="preserve">Why power 2 here? This is not an exponential function then. </w:t>
      </w:r>
    </w:p>
  </w:comment>
  <w:comment w:id="440" w:author="Elena Rovenskaya" w:date="2017-02-12T11:28:00Z" w:initials="ER">
    <w:p w14:paraId="15F8FD19" w14:textId="26BA9AFC" w:rsidR="00484CE9" w:rsidRDefault="00484CE9">
      <w:pPr>
        <w:pStyle w:val="CommentText"/>
      </w:pPr>
      <w:r>
        <w:rPr>
          <w:rStyle w:val="CommentReference"/>
        </w:rPr>
        <w:annotationRef/>
      </w:r>
      <w:r>
        <w:t xml:space="preserve">This derivative would have been if the function did not have n^2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DF1640" w14:textId="77777777" w:rsidR="00C12086" w:rsidRDefault="00C12086" w:rsidP="00C00E06">
      <w:pPr>
        <w:spacing w:after="0" w:line="240" w:lineRule="auto"/>
      </w:pPr>
      <w:r>
        <w:separator/>
      </w:r>
    </w:p>
  </w:endnote>
  <w:endnote w:type="continuationSeparator" w:id="0">
    <w:p w14:paraId="06573E00" w14:textId="77777777" w:rsidR="00C12086" w:rsidRDefault="00C12086" w:rsidP="00C00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8756629"/>
      <w:docPartObj>
        <w:docPartGallery w:val="Page Numbers (Bottom of Page)"/>
        <w:docPartUnique/>
      </w:docPartObj>
    </w:sdtPr>
    <w:sdtContent>
      <w:p w14:paraId="370459F1" w14:textId="77777777" w:rsidR="00C12086" w:rsidRDefault="00C12086">
        <w:pPr>
          <w:pStyle w:val="Footer"/>
          <w:jc w:val="center"/>
        </w:pPr>
        <w:r>
          <w:fldChar w:fldCharType="begin"/>
        </w:r>
        <w:r>
          <w:instrText>PAGE   \* MERGEFORMAT</w:instrText>
        </w:r>
        <w:r>
          <w:fldChar w:fldCharType="separate"/>
        </w:r>
        <w:r w:rsidR="007606C6" w:rsidRPr="007606C6">
          <w:rPr>
            <w:noProof/>
            <w:lang w:val="sv-SE"/>
          </w:rPr>
          <w:t>1</w:t>
        </w:r>
        <w:r>
          <w:fldChar w:fldCharType="end"/>
        </w:r>
      </w:p>
    </w:sdtContent>
  </w:sdt>
  <w:p w14:paraId="3CFB4127" w14:textId="77777777" w:rsidR="00C12086" w:rsidRDefault="00C120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97DD42" w14:textId="77777777" w:rsidR="00C12086" w:rsidRDefault="00C12086" w:rsidP="00C00E06">
      <w:pPr>
        <w:spacing w:after="0" w:line="240" w:lineRule="auto"/>
      </w:pPr>
      <w:r>
        <w:separator/>
      </w:r>
    </w:p>
  </w:footnote>
  <w:footnote w:type="continuationSeparator" w:id="0">
    <w:p w14:paraId="7824C5A4" w14:textId="77777777" w:rsidR="00C12086" w:rsidRDefault="00C12086" w:rsidP="00C00E0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4E1DE7"/>
    <w:multiLevelType w:val="multilevel"/>
    <w:tmpl w:val="D5826BB0"/>
    <w:lvl w:ilvl="0">
      <w:start w:val="3"/>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4715474B"/>
    <w:multiLevelType w:val="hybridMultilevel"/>
    <w:tmpl w:val="4D9A5C96"/>
    <w:lvl w:ilvl="0" w:tplc="041D000F">
      <w:start w:val="1"/>
      <w:numFmt w:val="decimal"/>
      <w:lvlText w:val="%1."/>
      <w:lvlJc w:val="left"/>
      <w:pPr>
        <w:ind w:left="360" w:hanging="360"/>
      </w:pPr>
      <w:rPr>
        <w:rFonts w:hint="default"/>
      </w:rPr>
    </w:lvl>
    <w:lvl w:ilvl="1" w:tplc="041D0019" w:tentative="1">
      <w:start w:val="1"/>
      <w:numFmt w:val="lowerLetter"/>
      <w:lvlText w:val="%2."/>
      <w:lvlJc w:val="left"/>
      <w:pPr>
        <w:ind w:left="1080" w:hanging="360"/>
      </w:pPr>
    </w:lvl>
    <w:lvl w:ilvl="2" w:tplc="041D001B" w:tentative="1">
      <w:start w:val="1"/>
      <w:numFmt w:val="lowerRoman"/>
      <w:lvlText w:val="%3."/>
      <w:lvlJc w:val="right"/>
      <w:pPr>
        <w:ind w:left="1800" w:hanging="180"/>
      </w:pPr>
    </w:lvl>
    <w:lvl w:ilvl="3" w:tplc="041D000F" w:tentative="1">
      <w:start w:val="1"/>
      <w:numFmt w:val="decimal"/>
      <w:lvlText w:val="%4."/>
      <w:lvlJc w:val="left"/>
      <w:pPr>
        <w:ind w:left="2520" w:hanging="360"/>
      </w:pPr>
    </w:lvl>
    <w:lvl w:ilvl="4" w:tplc="041D0019" w:tentative="1">
      <w:start w:val="1"/>
      <w:numFmt w:val="lowerLetter"/>
      <w:lvlText w:val="%5."/>
      <w:lvlJc w:val="left"/>
      <w:pPr>
        <w:ind w:left="3240" w:hanging="360"/>
      </w:pPr>
    </w:lvl>
    <w:lvl w:ilvl="5" w:tplc="041D001B" w:tentative="1">
      <w:start w:val="1"/>
      <w:numFmt w:val="lowerRoman"/>
      <w:lvlText w:val="%6."/>
      <w:lvlJc w:val="right"/>
      <w:pPr>
        <w:ind w:left="3960" w:hanging="180"/>
      </w:pPr>
    </w:lvl>
    <w:lvl w:ilvl="6" w:tplc="041D000F" w:tentative="1">
      <w:start w:val="1"/>
      <w:numFmt w:val="decimal"/>
      <w:lvlText w:val="%7."/>
      <w:lvlJc w:val="left"/>
      <w:pPr>
        <w:ind w:left="4680" w:hanging="360"/>
      </w:pPr>
    </w:lvl>
    <w:lvl w:ilvl="7" w:tplc="041D0019" w:tentative="1">
      <w:start w:val="1"/>
      <w:numFmt w:val="lowerLetter"/>
      <w:lvlText w:val="%8."/>
      <w:lvlJc w:val="left"/>
      <w:pPr>
        <w:ind w:left="5400" w:hanging="360"/>
      </w:pPr>
    </w:lvl>
    <w:lvl w:ilvl="8" w:tplc="041D001B" w:tentative="1">
      <w:start w:val="1"/>
      <w:numFmt w:val="lowerRoman"/>
      <w:lvlText w:val="%9."/>
      <w:lvlJc w:val="right"/>
      <w:pPr>
        <w:ind w:left="6120" w:hanging="180"/>
      </w:pPr>
    </w:lvl>
  </w:abstractNum>
  <w:abstractNum w:abstractNumId="2">
    <w:nsid w:val="4FC45715"/>
    <w:multiLevelType w:val="hybridMultilevel"/>
    <w:tmpl w:val="89F61F1A"/>
    <w:lvl w:ilvl="0" w:tplc="86E8E2E2">
      <w:start w:val="4"/>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nsid w:val="52025ABB"/>
    <w:multiLevelType w:val="multilevel"/>
    <w:tmpl w:val="1F846AC2"/>
    <w:lvl w:ilvl="0">
      <w:start w:val="2"/>
      <w:numFmt w:val="decimal"/>
      <w:lvlText w:val="%1"/>
      <w:lvlJc w:val="left"/>
      <w:pPr>
        <w:ind w:left="360" w:hanging="360"/>
      </w:pPr>
      <w:rPr>
        <w:rFonts w:hint="default"/>
      </w:rPr>
    </w:lvl>
    <w:lvl w:ilvl="1">
      <w:start w:val="3"/>
      <w:numFmt w:val="decimal"/>
      <w:lvlText w:val="%1.%2"/>
      <w:lvlJc w:val="left"/>
      <w:pPr>
        <w:ind w:left="705" w:hanging="360"/>
      </w:pPr>
      <w:rPr>
        <w:rFonts w:hint="default"/>
      </w:rPr>
    </w:lvl>
    <w:lvl w:ilvl="2">
      <w:start w:val="1"/>
      <w:numFmt w:val="decimal"/>
      <w:lvlText w:val="%1.%2.%3"/>
      <w:lvlJc w:val="left"/>
      <w:pPr>
        <w:ind w:left="1410" w:hanging="720"/>
      </w:pPr>
      <w:rPr>
        <w:rFonts w:hint="default"/>
      </w:rPr>
    </w:lvl>
    <w:lvl w:ilvl="3">
      <w:start w:val="1"/>
      <w:numFmt w:val="decimal"/>
      <w:lvlText w:val="%1.%2.%3.%4"/>
      <w:lvlJc w:val="left"/>
      <w:pPr>
        <w:ind w:left="1755" w:hanging="720"/>
      </w:pPr>
      <w:rPr>
        <w:rFonts w:hint="default"/>
      </w:rPr>
    </w:lvl>
    <w:lvl w:ilvl="4">
      <w:start w:val="1"/>
      <w:numFmt w:val="decimal"/>
      <w:lvlText w:val="%1.%2.%3.%4.%5"/>
      <w:lvlJc w:val="left"/>
      <w:pPr>
        <w:ind w:left="2460" w:hanging="1080"/>
      </w:pPr>
      <w:rPr>
        <w:rFonts w:hint="default"/>
      </w:rPr>
    </w:lvl>
    <w:lvl w:ilvl="5">
      <w:start w:val="1"/>
      <w:numFmt w:val="decimal"/>
      <w:lvlText w:val="%1.%2.%3.%4.%5.%6"/>
      <w:lvlJc w:val="left"/>
      <w:pPr>
        <w:ind w:left="2805" w:hanging="1080"/>
      </w:pPr>
      <w:rPr>
        <w:rFonts w:hint="default"/>
      </w:rPr>
    </w:lvl>
    <w:lvl w:ilvl="6">
      <w:start w:val="1"/>
      <w:numFmt w:val="decimal"/>
      <w:lvlText w:val="%1.%2.%3.%4.%5.%6.%7"/>
      <w:lvlJc w:val="left"/>
      <w:pPr>
        <w:ind w:left="3510" w:hanging="1440"/>
      </w:pPr>
      <w:rPr>
        <w:rFonts w:hint="default"/>
      </w:rPr>
    </w:lvl>
    <w:lvl w:ilvl="7">
      <w:start w:val="1"/>
      <w:numFmt w:val="decimal"/>
      <w:lvlText w:val="%1.%2.%3.%4.%5.%6.%7.%8"/>
      <w:lvlJc w:val="left"/>
      <w:pPr>
        <w:ind w:left="3855" w:hanging="1440"/>
      </w:pPr>
      <w:rPr>
        <w:rFonts w:hint="default"/>
      </w:rPr>
    </w:lvl>
    <w:lvl w:ilvl="8">
      <w:start w:val="1"/>
      <w:numFmt w:val="decimal"/>
      <w:lvlText w:val="%1.%2.%3.%4.%5.%6.%7.%8.%9"/>
      <w:lvlJc w:val="left"/>
      <w:pPr>
        <w:ind w:left="4200" w:hanging="1440"/>
      </w:pPr>
      <w:rPr>
        <w:rFonts w:hint="default"/>
      </w:rPr>
    </w:lvl>
  </w:abstractNum>
  <w:abstractNum w:abstractNumId="4">
    <w:nsid w:val="54394844"/>
    <w:multiLevelType w:val="multilevel"/>
    <w:tmpl w:val="4CDA9EA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5D001B43"/>
    <w:multiLevelType w:val="hybridMultilevel"/>
    <w:tmpl w:val="0C84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09B450C"/>
    <w:multiLevelType w:val="multilevel"/>
    <w:tmpl w:val="4E0C92F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75050F8C"/>
    <w:multiLevelType w:val="multilevel"/>
    <w:tmpl w:val="B84A67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7"/>
  </w:num>
  <w:num w:numId="2">
    <w:abstractNumId w:val="1"/>
  </w:num>
  <w:num w:numId="3">
    <w:abstractNumId w:val="3"/>
  </w:num>
  <w:num w:numId="4">
    <w:abstractNumId w:val="6"/>
  </w:num>
  <w:num w:numId="5">
    <w:abstractNumId w:val="0"/>
  </w:num>
  <w:num w:numId="6">
    <w:abstractNumId w:val="2"/>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bordersDoNotSurroundHeader/>
  <w:bordersDoNotSurroundFooter/>
  <w:trackRevisions/>
  <w:defaultTabStop w:val="720"/>
  <w:hyphenationZone w:val="425"/>
  <w:characterSpacingControl w:val="doNotCompress"/>
  <w:savePreviewPicture/>
  <w:hdrShapeDefaults>
    <o:shapedefaults v:ext="edit" spidmax="4098"/>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270C"/>
    <w:rsid w:val="00002FA4"/>
    <w:rsid w:val="000054AE"/>
    <w:rsid w:val="000056DA"/>
    <w:rsid w:val="00006054"/>
    <w:rsid w:val="00006DC1"/>
    <w:rsid w:val="000072C2"/>
    <w:rsid w:val="0000758C"/>
    <w:rsid w:val="00010291"/>
    <w:rsid w:val="00013DE3"/>
    <w:rsid w:val="0001527E"/>
    <w:rsid w:val="00016457"/>
    <w:rsid w:val="00017234"/>
    <w:rsid w:val="00017474"/>
    <w:rsid w:val="0001763F"/>
    <w:rsid w:val="00020082"/>
    <w:rsid w:val="00022B00"/>
    <w:rsid w:val="00022EAB"/>
    <w:rsid w:val="0002304C"/>
    <w:rsid w:val="00023DAD"/>
    <w:rsid w:val="000272D9"/>
    <w:rsid w:val="0002758C"/>
    <w:rsid w:val="00027A44"/>
    <w:rsid w:val="00032129"/>
    <w:rsid w:val="00032713"/>
    <w:rsid w:val="00035E45"/>
    <w:rsid w:val="00036CE3"/>
    <w:rsid w:val="00037538"/>
    <w:rsid w:val="000418C5"/>
    <w:rsid w:val="00041C3C"/>
    <w:rsid w:val="000454C5"/>
    <w:rsid w:val="000463A1"/>
    <w:rsid w:val="00046750"/>
    <w:rsid w:val="00047767"/>
    <w:rsid w:val="00052F28"/>
    <w:rsid w:val="00056763"/>
    <w:rsid w:val="00056CA9"/>
    <w:rsid w:val="0006132F"/>
    <w:rsid w:val="0006367B"/>
    <w:rsid w:val="00064815"/>
    <w:rsid w:val="00065AC4"/>
    <w:rsid w:val="00065BDD"/>
    <w:rsid w:val="00066153"/>
    <w:rsid w:val="00066AF5"/>
    <w:rsid w:val="00070BCE"/>
    <w:rsid w:val="00070E88"/>
    <w:rsid w:val="00077260"/>
    <w:rsid w:val="00080048"/>
    <w:rsid w:val="00081248"/>
    <w:rsid w:val="00081B95"/>
    <w:rsid w:val="00081FF6"/>
    <w:rsid w:val="00082A13"/>
    <w:rsid w:val="000830B0"/>
    <w:rsid w:val="00084CB4"/>
    <w:rsid w:val="00086919"/>
    <w:rsid w:val="000870FC"/>
    <w:rsid w:val="00090B03"/>
    <w:rsid w:val="0009240C"/>
    <w:rsid w:val="00092812"/>
    <w:rsid w:val="0009317A"/>
    <w:rsid w:val="0009355B"/>
    <w:rsid w:val="00093E95"/>
    <w:rsid w:val="0009414F"/>
    <w:rsid w:val="000958C8"/>
    <w:rsid w:val="00097B6E"/>
    <w:rsid w:val="000A15A1"/>
    <w:rsid w:val="000A2588"/>
    <w:rsid w:val="000A2ED2"/>
    <w:rsid w:val="000A3339"/>
    <w:rsid w:val="000A3F12"/>
    <w:rsid w:val="000A4C69"/>
    <w:rsid w:val="000A6627"/>
    <w:rsid w:val="000B025B"/>
    <w:rsid w:val="000B2C0A"/>
    <w:rsid w:val="000B3BC5"/>
    <w:rsid w:val="000B52FB"/>
    <w:rsid w:val="000B6F52"/>
    <w:rsid w:val="000C0D6A"/>
    <w:rsid w:val="000C1962"/>
    <w:rsid w:val="000C293A"/>
    <w:rsid w:val="000C3211"/>
    <w:rsid w:val="000C4105"/>
    <w:rsid w:val="000C41A9"/>
    <w:rsid w:val="000C74BC"/>
    <w:rsid w:val="000D1854"/>
    <w:rsid w:val="000D2082"/>
    <w:rsid w:val="000D4F57"/>
    <w:rsid w:val="000D5AB6"/>
    <w:rsid w:val="000E1ECA"/>
    <w:rsid w:val="000E26C5"/>
    <w:rsid w:val="000E2EF2"/>
    <w:rsid w:val="000E496F"/>
    <w:rsid w:val="000E5FDB"/>
    <w:rsid w:val="000E6942"/>
    <w:rsid w:val="000E6CC0"/>
    <w:rsid w:val="000E7A58"/>
    <w:rsid w:val="000F2CD8"/>
    <w:rsid w:val="000F6AF2"/>
    <w:rsid w:val="000F7133"/>
    <w:rsid w:val="001024AD"/>
    <w:rsid w:val="0010480C"/>
    <w:rsid w:val="0010527A"/>
    <w:rsid w:val="0010593F"/>
    <w:rsid w:val="00105ADA"/>
    <w:rsid w:val="00106620"/>
    <w:rsid w:val="00106910"/>
    <w:rsid w:val="001072A4"/>
    <w:rsid w:val="00110908"/>
    <w:rsid w:val="00114CE0"/>
    <w:rsid w:val="00114D40"/>
    <w:rsid w:val="001163AF"/>
    <w:rsid w:val="00116577"/>
    <w:rsid w:val="0011749B"/>
    <w:rsid w:val="001174D0"/>
    <w:rsid w:val="0012095E"/>
    <w:rsid w:val="0012096A"/>
    <w:rsid w:val="001211BA"/>
    <w:rsid w:val="0012473E"/>
    <w:rsid w:val="00124D78"/>
    <w:rsid w:val="001254D0"/>
    <w:rsid w:val="00125DFB"/>
    <w:rsid w:val="00127B5C"/>
    <w:rsid w:val="00131F7E"/>
    <w:rsid w:val="00132BC2"/>
    <w:rsid w:val="00133A46"/>
    <w:rsid w:val="001363AC"/>
    <w:rsid w:val="0013702F"/>
    <w:rsid w:val="00141523"/>
    <w:rsid w:val="001435C4"/>
    <w:rsid w:val="0014574F"/>
    <w:rsid w:val="001457E2"/>
    <w:rsid w:val="00152F47"/>
    <w:rsid w:val="00153515"/>
    <w:rsid w:val="00153E38"/>
    <w:rsid w:val="00154374"/>
    <w:rsid w:val="001560CC"/>
    <w:rsid w:val="00157767"/>
    <w:rsid w:val="001602C3"/>
    <w:rsid w:val="00160311"/>
    <w:rsid w:val="00160DFC"/>
    <w:rsid w:val="00162A2C"/>
    <w:rsid w:val="00165A02"/>
    <w:rsid w:val="00166237"/>
    <w:rsid w:val="00167EF2"/>
    <w:rsid w:val="00170D52"/>
    <w:rsid w:val="00171859"/>
    <w:rsid w:val="001730EB"/>
    <w:rsid w:val="001735DC"/>
    <w:rsid w:val="001745AF"/>
    <w:rsid w:val="00175F60"/>
    <w:rsid w:val="00176292"/>
    <w:rsid w:val="00177320"/>
    <w:rsid w:val="001776A3"/>
    <w:rsid w:val="0018055A"/>
    <w:rsid w:val="00182BA9"/>
    <w:rsid w:val="0018321C"/>
    <w:rsid w:val="001845A4"/>
    <w:rsid w:val="00194973"/>
    <w:rsid w:val="00195621"/>
    <w:rsid w:val="00195995"/>
    <w:rsid w:val="0019629B"/>
    <w:rsid w:val="001976B3"/>
    <w:rsid w:val="001A1A7A"/>
    <w:rsid w:val="001A28B6"/>
    <w:rsid w:val="001A2D52"/>
    <w:rsid w:val="001A563A"/>
    <w:rsid w:val="001A6632"/>
    <w:rsid w:val="001A6DDA"/>
    <w:rsid w:val="001A7F63"/>
    <w:rsid w:val="001B001D"/>
    <w:rsid w:val="001B061A"/>
    <w:rsid w:val="001B59A1"/>
    <w:rsid w:val="001C18F2"/>
    <w:rsid w:val="001C3D8B"/>
    <w:rsid w:val="001C3F73"/>
    <w:rsid w:val="001C4C75"/>
    <w:rsid w:val="001C5663"/>
    <w:rsid w:val="001C606B"/>
    <w:rsid w:val="001C643F"/>
    <w:rsid w:val="001C71F0"/>
    <w:rsid w:val="001D0439"/>
    <w:rsid w:val="001D2B34"/>
    <w:rsid w:val="001D3969"/>
    <w:rsid w:val="001D3C47"/>
    <w:rsid w:val="001D3FEA"/>
    <w:rsid w:val="001D546B"/>
    <w:rsid w:val="001D6A31"/>
    <w:rsid w:val="001D7DFB"/>
    <w:rsid w:val="001E08D2"/>
    <w:rsid w:val="001E1749"/>
    <w:rsid w:val="001E178D"/>
    <w:rsid w:val="001E550B"/>
    <w:rsid w:val="001E63B3"/>
    <w:rsid w:val="001F00C5"/>
    <w:rsid w:val="001F0E18"/>
    <w:rsid w:val="001F1103"/>
    <w:rsid w:val="001F303B"/>
    <w:rsid w:val="001F472E"/>
    <w:rsid w:val="001F7033"/>
    <w:rsid w:val="00200B53"/>
    <w:rsid w:val="002020C8"/>
    <w:rsid w:val="00202741"/>
    <w:rsid w:val="00204765"/>
    <w:rsid w:val="00205592"/>
    <w:rsid w:val="0020644A"/>
    <w:rsid w:val="00207A99"/>
    <w:rsid w:val="00210273"/>
    <w:rsid w:val="002112C1"/>
    <w:rsid w:val="00211445"/>
    <w:rsid w:val="0021209A"/>
    <w:rsid w:val="00214DC4"/>
    <w:rsid w:val="00220D2F"/>
    <w:rsid w:val="00222889"/>
    <w:rsid w:val="00222EF3"/>
    <w:rsid w:val="00222F91"/>
    <w:rsid w:val="002236C1"/>
    <w:rsid w:val="002259B6"/>
    <w:rsid w:val="00227B83"/>
    <w:rsid w:val="00227BF7"/>
    <w:rsid w:val="00231342"/>
    <w:rsid w:val="00231B21"/>
    <w:rsid w:val="00233C44"/>
    <w:rsid w:val="00235006"/>
    <w:rsid w:val="002356FC"/>
    <w:rsid w:val="00237117"/>
    <w:rsid w:val="002376D9"/>
    <w:rsid w:val="002419AC"/>
    <w:rsid w:val="00241E3A"/>
    <w:rsid w:val="00241F57"/>
    <w:rsid w:val="002453E1"/>
    <w:rsid w:val="002461F1"/>
    <w:rsid w:val="00246EE0"/>
    <w:rsid w:val="0024716F"/>
    <w:rsid w:val="00250531"/>
    <w:rsid w:val="002519B5"/>
    <w:rsid w:val="00252735"/>
    <w:rsid w:val="002527FF"/>
    <w:rsid w:val="0025464F"/>
    <w:rsid w:val="00255570"/>
    <w:rsid w:val="00255DF7"/>
    <w:rsid w:val="0025654F"/>
    <w:rsid w:val="00263139"/>
    <w:rsid w:val="002656FE"/>
    <w:rsid w:val="00266341"/>
    <w:rsid w:val="0026653F"/>
    <w:rsid w:val="0027372F"/>
    <w:rsid w:val="00276026"/>
    <w:rsid w:val="00276256"/>
    <w:rsid w:val="002764AD"/>
    <w:rsid w:val="00277483"/>
    <w:rsid w:val="00277826"/>
    <w:rsid w:val="002779A4"/>
    <w:rsid w:val="00281205"/>
    <w:rsid w:val="00282CCC"/>
    <w:rsid w:val="002838B1"/>
    <w:rsid w:val="00284916"/>
    <w:rsid w:val="0028525F"/>
    <w:rsid w:val="002863A0"/>
    <w:rsid w:val="002864F4"/>
    <w:rsid w:val="002937B0"/>
    <w:rsid w:val="00293D9C"/>
    <w:rsid w:val="00297352"/>
    <w:rsid w:val="002A1714"/>
    <w:rsid w:val="002A3516"/>
    <w:rsid w:val="002A367F"/>
    <w:rsid w:val="002A4104"/>
    <w:rsid w:val="002A5065"/>
    <w:rsid w:val="002A6A50"/>
    <w:rsid w:val="002A6D84"/>
    <w:rsid w:val="002B381F"/>
    <w:rsid w:val="002B45CA"/>
    <w:rsid w:val="002B5CA2"/>
    <w:rsid w:val="002B6929"/>
    <w:rsid w:val="002C0287"/>
    <w:rsid w:val="002C128D"/>
    <w:rsid w:val="002C13BC"/>
    <w:rsid w:val="002C1B66"/>
    <w:rsid w:val="002C1C6D"/>
    <w:rsid w:val="002C47ED"/>
    <w:rsid w:val="002C502C"/>
    <w:rsid w:val="002D09B9"/>
    <w:rsid w:val="002D290B"/>
    <w:rsid w:val="002D7A46"/>
    <w:rsid w:val="002E3C89"/>
    <w:rsid w:val="002E5643"/>
    <w:rsid w:val="002E5861"/>
    <w:rsid w:val="002E5C0E"/>
    <w:rsid w:val="002E6821"/>
    <w:rsid w:val="002E731E"/>
    <w:rsid w:val="002E7F36"/>
    <w:rsid w:val="002F15FA"/>
    <w:rsid w:val="002F313A"/>
    <w:rsid w:val="002F3220"/>
    <w:rsid w:val="002F4BE2"/>
    <w:rsid w:val="002F5518"/>
    <w:rsid w:val="002F70ED"/>
    <w:rsid w:val="002F755A"/>
    <w:rsid w:val="00300392"/>
    <w:rsid w:val="00300B8F"/>
    <w:rsid w:val="00300F55"/>
    <w:rsid w:val="00301F6D"/>
    <w:rsid w:val="0030371E"/>
    <w:rsid w:val="003100E5"/>
    <w:rsid w:val="00312F33"/>
    <w:rsid w:val="00312FB6"/>
    <w:rsid w:val="00312FE0"/>
    <w:rsid w:val="00314A5B"/>
    <w:rsid w:val="003158B8"/>
    <w:rsid w:val="00315B6B"/>
    <w:rsid w:val="00317F73"/>
    <w:rsid w:val="003200F5"/>
    <w:rsid w:val="003260E4"/>
    <w:rsid w:val="00326840"/>
    <w:rsid w:val="00326A23"/>
    <w:rsid w:val="00327A71"/>
    <w:rsid w:val="00327A89"/>
    <w:rsid w:val="00327C0A"/>
    <w:rsid w:val="00331B34"/>
    <w:rsid w:val="003329C4"/>
    <w:rsid w:val="00332DC4"/>
    <w:rsid w:val="0033596E"/>
    <w:rsid w:val="0034153E"/>
    <w:rsid w:val="0034173C"/>
    <w:rsid w:val="003425AB"/>
    <w:rsid w:val="0034337E"/>
    <w:rsid w:val="00344625"/>
    <w:rsid w:val="003503E2"/>
    <w:rsid w:val="003521F0"/>
    <w:rsid w:val="00352959"/>
    <w:rsid w:val="0035536F"/>
    <w:rsid w:val="00357663"/>
    <w:rsid w:val="00361495"/>
    <w:rsid w:val="0036322E"/>
    <w:rsid w:val="003643C0"/>
    <w:rsid w:val="00364976"/>
    <w:rsid w:val="0036503B"/>
    <w:rsid w:val="00371804"/>
    <w:rsid w:val="00371CC0"/>
    <w:rsid w:val="00373A06"/>
    <w:rsid w:val="00373A11"/>
    <w:rsid w:val="00373FBC"/>
    <w:rsid w:val="00375A56"/>
    <w:rsid w:val="0038119D"/>
    <w:rsid w:val="003822D0"/>
    <w:rsid w:val="00383A06"/>
    <w:rsid w:val="00387E06"/>
    <w:rsid w:val="0039322A"/>
    <w:rsid w:val="00393CB5"/>
    <w:rsid w:val="0039421C"/>
    <w:rsid w:val="003948D2"/>
    <w:rsid w:val="00394C0A"/>
    <w:rsid w:val="003A4D1A"/>
    <w:rsid w:val="003A5190"/>
    <w:rsid w:val="003A7E82"/>
    <w:rsid w:val="003B4CE1"/>
    <w:rsid w:val="003B58BF"/>
    <w:rsid w:val="003C048B"/>
    <w:rsid w:val="003C1035"/>
    <w:rsid w:val="003C1237"/>
    <w:rsid w:val="003C54BC"/>
    <w:rsid w:val="003C5BCE"/>
    <w:rsid w:val="003D042B"/>
    <w:rsid w:val="003D16B8"/>
    <w:rsid w:val="003D1740"/>
    <w:rsid w:val="003D378E"/>
    <w:rsid w:val="003D4512"/>
    <w:rsid w:val="003D4E2C"/>
    <w:rsid w:val="003E20C0"/>
    <w:rsid w:val="003E51F0"/>
    <w:rsid w:val="003E5918"/>
    <w:rsid w:val="003E5E93"/>
    <w:rsid w:val="003E607C"/>
    <w:rsid w:val="003E71A2"/>
    <w:rsid w:val="003E7610"/>
    <w:rsid w:val="003F0543"/>
    <w:rsid w:val="003F2644"/>
    <w:rsid w:val="003F2D65"/>
    <w:rsid w:val="003F75EC"/>
    <w:rsid w:val="003F77AF"/>
    <w:rsid w:val="00400E15"/>
    <w:rsid w:val="00401BD8"/>
    <w:rsid w:val="00401CBA"/>
    <w:rsid w:val="00402DF9"/>
    <w:rsid w:val="004072E1"/>
    <w:rsid w:val="004102C1"/>
    <w:rsid w:val="00410785"/>
    <w:rsid w:val="0041079A"/>
    <w:rsid w:val="00412BD0"/>
    <w:rsid w:val="0041332E"/>
    <w:rsid w:val="0041514E"/>
    <w:rsid w:val="00416BE9"/>
    <w:rsid w:val="00416D72"/>
    <w:rsid w:val="00420174"/>
    <w:rsid w:val="004204DF"/>
    <w:rsid w:val="00421E61"/>
    <w:rsid w:val="0042233A"/>
    <w:rsid w:val="00424AAE"/>
    <w:rsid w:val="00430FA7"/>
    <w:rsid w:val="00431630"/>
    <w:rsid w:val="004332CD"/>
    <w:rsid w:val="00435DE6"/>
    <w:rsid w:val="00437CB1"/>
    <w:rsid w:val="004408CB"/>
    <w:rsid w:val="00441398"/>
    <w:rsid w:val="004433F8"/>
    <w:rsid w:val="00445E42"/>
    <w:rsid w:val="00446237"/>
    <w:rsid w:val="004464B6"/>
    <w:rsid w:val="004504E6"/>
    <w:rsid w:val="0045050C"/>
    <w:rsid w:val="00451663"/>
    <w:rsid w:val="00451D01"/>
    <w:rsid w:val="00452A7A"/>
    <w:rsid w:val="0045324F"/>
    <w:rsid w:val="00454D44"/>
    <w:rsid w:val="00455F49"/>
    <w:rsid w:val="004651FF"/>
    <w:rsid w:val="00466228"/>
    <w:rsid w:val="0046759D"/>
    <w:rsid w:val="00476233"/>
    <w:rsid w:val="00476CD1"/>
    <w:rsid w:val="00482353"/>
    <w:rsid w:val="00484CE9"/>
    <w:rsid w:val="00486B41"/>
    <w:rsid w:val="004870B4"/>
    <w:rsid w:val="004920B1"/>
    <w:rsid w:val="0049580A"/>
    <w:rsid w:val="00496B16"/>
    <w:rsid w:val="00497B71"/>
    <w:rsid w:val="004A15C0"/>
    <w:rsid w:val="004A2473"/>
    <w:rsid w:val="004A2711"/>
    <w:rsid w:val="004A3275"/>
    <w:rsid w:val="004A34A8"/>
    <w:rsid w:val="004A3D8D"/>
    <w:rsid w:val="004A4F59"/>
    <w:rsid w:val="004A6121"/>
    <w:rsid w:val="004A6DB8"/>
    <w:rsid w:val="004A78BB"/>
    <w:rsid w:val="004B0E77"/>
    <w:rsid w:val="004B1C85"/>
    <w:rsid w:val="004B27A5"/>
    <w:rsid w:val="004B2E96"/>
    <w:rsid w:val="004B343B"/>
    <w:rsid w:val="004B3590"/>
    <w:rsid w:val="004C24F1"/>
    <w:rsid w:val="004C2C1A"/>
    <w:rsid w:val="004C43FA"/>
    <w:rsid w:val="004D3888"/>
    <w:rsid w:val="004D6F89"/>
    <w:rsid w:val="004D7A89"/>
    <w:rsid w:val="004E2340"/>
    <w:rsid w:val="004E43CF"/>
    <w:rsid w:val="004E4470"/>
    <w:rsid w:val="004E55AC"/>
    <w:rsid w:val="004E5A48"/>
    <w:rsid w:val="004E5A7E"/>
    <w:rsid w:val="004E676C"/>
    <w:rsid w:val="004E68D3"/>
    <w:rsid w:val="004E7432"/>
    <w:rsid w:val="004E7436"/>
    <w:rsid w:val="004F1CED"/>
    <w:rsid w:val="004F22E4"/>
    <w:rsid w:val="004F33A5"/>
    <w:rsid w:val="004F3413"/>
    <w:rsid w:val="004F5FA6"/>
    <w:rsid w:val="004F76D8"/>
    <w:rsid w:val="004F7FEE"/>
    <w:rsid w:val="00500E10"/>
    <w:rsid w:val="0050174F"/>
    <w:rsid w:val="00502F1D"/>
    <w:rsid w:val="00504FD3"/>
    <w:rsid w:val="0050542B"/>
    <w:rsid w:val="00505CB4"/>
    <w:rsid w:val="0051073B"/>
    <w:rsid w:val="00514A19"/>
    <w:rsid w:val="0051726D"/>
    <w:rsid w:val="00517B52"/>
    <w:rsid w:val="00517EC5"/>
    <w:rsid w:val="00520369"/>
    <w:rsid w:val="0052094D"/>
    <w:rsid w:val="0052128E"/>
    <w:rsid w:val="00521F4C"/>
    <w:rsid w:val="00525596"/>
    <w:rsid w:val="005267DE"/>
    <w:rsid w:val="0053016B"/>
    <w:rsid w:val="0053114C"/>
    <w:rsid w:val="005332AF"/>
    <w:rsid w:val="00533943"/>
    <w:rsid w:val="00535FBC"/>
    <w:rsid w:val="00536140"/>
    <w:rsid w:val="00537A0C"/>
    <w:rsid w:val="005414A6"/>
    <w:rsid w:val="00541900"/>
    <w:rsid w:val="00543AC8"/>
    <w:rsid w:val="0054440A"/>
    <w:rsid w:val="005558A6"/>
    <w:rsid w:val="00560DF6"/>
    <w:rsid w:val="00560FDB"/>
    <w:rsid w:val="00561B91"/>
    <w:rsid w:val="0056311C"/>
    <w:rsid w:val="00565B48"/>
    <w:rsid w:val="00567C75"/>
    <w:rsid w:val="00571C58"/>
    <w:rsid w:val="00573912"/>
    <w:rsid w:val="00573FEF"/>
    <w:rsid w:val="00575882"/>
    <w:rsid w:val="00575C91"/>
    <w:rsid w:val="0057671D"/>
    <w:rsid w:val="00581840"/>
    <w:rsid w:val="005831E7"/>
    <w:rsid w:val="00583EC9"/>
    <w:rsid w:val="00587262"/>
    <w:rsid w:val="005875BC"/>
    <w:rsid w:val="0059025E"/>
    <w:rsid w:val="0059457B"/>
    <w:rsid w:val="00595C77"/>
    <w:rsid w:val="005A044E"/>
    <w:rsid w:val="005A1744"/>
    <w:rsid w:val="005A1DA4"/>
    <w:rsid w:val="005A2C1A"/>
    <w:rsid w:val="005B25A3"/>
    <w:rsid w:val="005B62B5"/>
    <w:rsid w:val="005B6ADF"/>
    <w:rsid w:val="005C2F8E"/>
    <w:rsid w:val="005C3371"/>
    <w:rsid w:val="005C3F84"/>
    <w:rsid w:val="005C43C8"/>
    <w:rsid w:val="005C5758"/>
    <w:rsid w:val="005C5E94"/>
    <w:rsid w:val="005C6186"/>
    <w:rsid w:val="005C635C"/>
    <w:rsid w:val="005D0031"/>
    <w:rsid w:val="005D0878"/>
    <w:rsid w:val="005D14CB"/>
    <w:rsid w:val="005D1980"/>
    <w:rsid w:val="005D2E0B"/>
    <w:rsid w:val="005D6F15"/>
    <w:rsid w:val="005D7BA5"/>
    <w:rsid w:val="005E226E"/>
    <w:rsid w:val="005E2B08"/>
    <w:rsid w:val="005E2E2B"/>
    <w:rsid w:val="005E67D4"/>
    <w:rsid w:val="005E6B4C"/>
    <w:rsid w:val="005E7200"/>
    <w:rsid w:val="005F59E0"/>
    <w:rsid w:val="005F6A30"/>
    <w:rsid w:val="005F7060"/>
    <w:rsid w:val="0060062D"/>
    <w:rsid w:val="00602189"/>
    <w:rsid w:val="00603343"/>
    <w:rsid w:val="00606CAA"/>
    <w:rsid w:val="00607299"/>
    <w:rsid w:val="0061132D"/>
    <w:rsid w:val="006136E3"/>
    <w:rsid w:val="00613EA1"/>
    <w:rsid w:val="00613F6C"/>
    <w:rsid w:val="00615FAB"/>
    <w:rsid w:val="006167F1"/>
    <w:rsid w:val="00621808"/>
    <w:rsid w:val="00621FFF"/>
    <w:rsid w:val="0062265B"/>
    <w:rsid w:val="00624646"/>
    <w:rsid w:val="0062511E"/>
    <w:rsid w:val="0063057C"/>
    <w:rsid w:val="0063089D"/>
    <w:rsid w:val="00630A1D"/>
    <w:rsid w:val="00630A25"/>
    <w:rsid w:val="006328B8"/>
    <w:rsid w:val="006334A3"/>
    <w:rsid w:val="0063436A"/>
    <w:rsid w:val="006354D8"/>
    <w:rsid w:val="00635F08"/>
    <w:rsid w:val="00636704"/>
    <w:rsid w:val="006368C3"/>
    <w:rsid w:val="00637BB0"/>
    <w:rsid w:val="0064056C"/>
    <w:rsid w:val="00641990"/>
    <w:rsid w:val="00644E25"/>
    <w:rsid w:val="00645A03"/>
    <w:rsid w:val="006509A3"/>
    <w:rsid w:val="0065326E"/>
    <w:rsid w:val="006548B2"/>
    <w:rsid w:val="00655296"/>
    <w:rsid w:val="00655469"/>
    <w:rsid w:val="006627C4"/>
    <w:rsid w:val="00667A88"/>
    <w:rsid w:val="00670815"/>
    <w:rsid w:val="00673D47"/>
    <w:rsid w:val="00674CF3"/>
    <w:rsid w:val="0067564B"/>
    <w:rsid w:val="006760C9"/>
    <w:rsid w:val="0067731A"/>
    <w:rsid w:val="00677647"/>
    <w:rsid w:val="00680189"/>
    <w:rsid w:val="00680508"/>
    <w:rsid w:val="00681179"/>
    <w:rsid w:val="006834A7"/>
    <w:rsid w:val="00683B1B"/>
    <w:rsid w:val="00683B8A"/>
    <w:rsid w:val="006849C0"/>
    <w:rsid w:val="00686B57"/>
    <w:rsid w:val="0068711D"/>
    <w:rsid w:val="006939E1"/>
    <w:rsid w:val="00695E81"/>
    <w:rsid w:val="00696752"/>
    <w:rsid w:val="00697164"/>
    <w:rsid w:val="006A2153"/>
    <w:rsid w:val="006A3F10"/>
    <w:rsid w:val="006A430C"/>
    <w:rsid w:val="006A5CE1"/>
    <w:rsid w:val="006A6F05"/>
    <w:rsid w:val="006B0DD7"/>
    <w:rsid w:val="006B4A0A"/>
    <w:rsid w:val="006B71F1"/>
    <w:rsid w:val="006C2A97"/>
    <w:rsid w:val="006C2ACA"/>
    <w:rsid w:val="006C3FFB"/>
    <w:rsid w:val="006C57B3"/>
    <w:rsid w:val="006C5C20"/>
    <w:rsid w:val="006C681C"/>
    <w:rsid w:val="006C748A"/>
    <w:rsid w:val="006C7525"/>
    <w:rsid w:val="006D0139"/>
    <w:rsid w:val="006D0E3B"/>
    <w:rsid w:val="006D0F55"/>
    <w:rsid w:val="006D13C1"/>
    <w:rsid w:val="006D16F0"/>
    <w:rsid w:val="006D3B45"/>
    <w:rsid w:val="006D412D"/>
    <w:rsid w:val="006D7DB2"/>
    <w:rsid w:val="006E4EF4"/>
    <w:rsid w:val="006E5241"/>
    <w:rsid w:val="006F121C"/>
    <w:rsid w:val="006F1863"/>
    <w:rsid w:val="006F25B3"/>
    <w:rsid w:val="006F3856"/>
    <w:rsid w:val="006F6358"/>
    <w:rsid w:val="007008B9"/>
    <w:rsid w:val="00700C20"/>
    <w:rsid w:val="0070102C"/>
    <w:rsid w:val="00701516"/>
    <w:rsid w:val="0070458D"/>
    <w:rsid w:val="007057B2"/>
    <w:rsid w:val="007057CD"/>
    <w:rsid w:val="007062A9"/>
    <w:rsid w:val="0070761E"/>
    <w:rsid w:val="00707D77"/>
    <w:rsid w:val="00710480"/>
    <w:rsid w:val="0071159E"/>
    <w:rsid w:val="00715407"/>
    <w:rsid w:val="0072032D"/>
    <w:rsid w:val="00721E0E"/>
    <w:rsid w:val="00723ACE"/>
    <w:rsid w:val="007263D1"/>
    <w:rsid w:val="00727C76"/>
    <w:rsid w:val="0073159A"/>
    <w:rsid w:val="00732E08"/>
    <w:rsid w:val="00733F1F"/>
    <w:rsid w:val="00734DD0"/>
    <w:rsid w:val="00736386"/>
    <w:rsid w:val="00736ED7"/>
    <w:rsid w:val="00736F14"/>
    <w:rsid w:val="00737CD9"/>
    <w:rsid w:val="007407F0"/>
    <w:rsid w:val="00744383"/>
    <w:rsid w:val="00755960"/>
    <w:rsid w:val="007606C6"/>
    <w:rsid w:val="0076147D"/>
    <w:rsid w:val="00762E3F"/>
    <w:rsid w:val="00765C16"/>
    <w:rsid w:val="00767C04"/>
    <w:rsid w:val="007705D1"/>
    <w:rsid w:val="0077320C"/>
    <w:rsid w:val="00776654"/>
    <w:rsid w:val="007770D4"/>
    <w:rsid w:val="00777A3C"/>
    <w:rsid w:val="00777BA8"/>
    <w:rsid w:val="007813B7"/>
    <w:rsid w:val="00782533"/>
    <w:rsid w:val="00783A12"/>
    <w:rsid w:val="0078715A"/>
    <w:rsid w:val="007928C0"/>
    <w:rsid w:val="00795598"/>
    <w:rsid w:val="007955E8"/>
    <w:rsid w:val="00795896"/>
    <w:rsid w:val="00795E86"/>
    <w:rsid w:val="007A4035"/>
    <w:rsid w:val="007A49C5"/>
    <w:rsid w:val="007A76F6"/>
    <w:rsid w:val="007B1AA8"/>
    <w:rsid w:val="007B1EBD"/>
    <w:rsid w:val="007B27AA"/>
    <w:rsid w:val="007B27F8"/>
    <w:rsid w:val="007B4A4D"/>
    <w:rsid w:val="007C0B30"/>
    <w:rsid w:val="007C17DD"/>
    <w:rsid w:val="007C1C11"/>
    <w:rsid w:val="007C1F20"/>
    <w:rsid w:val="007C27AC"/>
    <w:rsid w:val="007C4B88"/>
    <w:rsid w:val="007C6D35"/>
    <w:rsid w:val="007D0B9B"/>
    <w:rsid w:val="007D656F"/>
    <w:rsid w:val="007D6A3F"/>
    <w:rsid w:val="007E0EDA"/>
    <w:rsid w:val="007E2928"/>
    <w:rsid w:val="007E3452"/>
    <w:rsid w:val="007E4707"/>
    <w:rsid w:val="007E5261"/>
    <w:rsid w:val="007E6657"/>
    <w:rsid w:val="007E6C4F"/>
    <w:rsid w:val="007F58F6"/>
    <w:rsid w:val="008017D6"/>
    <w:rsid w:val="0080245A"/>
    <w:rsid w:val="00802E67"/>
    <w:rsid w:val="008070FF"/>
    <w:rsid w:val="00807BB4"/>
    <w:rsid w:val="008102E5"/>
    <w:rsid w:val="00810EF2"/>
    <w:rsid w:val="008124F0"/>
    <w:rsid w:val="00812B28"/>
    <w:rsid w:val="008135FC"/>
    <w:rsid w:val="00813A28"/>
    <w:rsid w:val="00814283"/>
    <w:rsid w:val="00816088"/>
    <w:rsid w:val="008161EC"/>
    <w:rsid w:val="0082250A"/>
    <w:rsid w:val="0082295F"/>
    <w:rsid w:val="00824E94"/>
    <w:rsid w:val="0082721D"/>
    <w:rsid w:val="008335E4"/>
    <w:rsid w:val="00833F83"/>
    <w:rsid w:val="00836DF1"/>
    <w:rsid w:val="008445E5"/>
    <w:rsid w:val="00844E99"/>
    <w:rsid w:val="00845497"/>
    <w:rsid w:val="008506DF"/>
    <w:rsid w:val="00861119"/>
    <w:rsid w:val="00861EAE"/>
    <w:rsid w:val="00864433"/>
    <w:rsid w:val="00864A1E"/>
    <w:rsid w:val="00865A36"/>
    <w:rsid w:val="0086716D"/>
    <w:rsid w:val="00867202"/>
    <w:rsid w:val="0087065A"/>
    <w:rsid w:val="008709C8"/>
    <w:rsid w:val="00871C70"/>
    <w:rsid w:val="008720D9"/>
    <w:rsid w:val="00872FE2"/>
    <w:rsid w:val="00875B15"/>
    <w:rsid w:val="008807E1"/>
    <w:rsid w:val="00882899"/>
    <w:rsid w:val="00885217"/>
    <w:rsid w:val="00887E25"/>
    <w:rsid w:val="00891106"/>
    <w:rsid w:val="008934B5"/>
    <w:rsid w:val="00893904"/>
    <w:rsid w:val="00896409"/>
    <w:rsid w:val="008A01EE"/>
    <w:rsid w:val="008A079B"/>
    <w:rsid w:val="008A0D9A"/>
    <w:rsid w:val="008A4537"/>
    <w:rsid w:val="008A50C5"/>
    <w:rsid w:val="008A678A"/>
    <w:rsid w:val="008A745B"/>
    <w:rsid w:val="008B138A"/>
    <w:rsid w:val="008B1B0F"/>
    <w:rsid w:val="008B2F28"/>
    <w:rsid w:val="008B4CD1"/>
    <w:rsid w:val="008B7AAC"/>
    <w:rsid w:val="008C414C"/>
    <w:rsid w:val="008D0CE2"/>
    <w:rsid w:val="008D255D"/>
    <w:rsid w:val="008D25AC"/>
    <w:rsid w:val="008E2D15"/>
    <w:rsid w:val="008E350A"/>
    <w:rsid w:val="008E5876"/>
    <w:rsid w:val="008F0D87"/>
    <w:rsid w:val="008F145F"/>
    <w:rsid w:val="008F3F52"/>
    <w:rsid w:val="008F4F9B"/>
    <w:rsid w:val="008F58B9"/>
    <w:rsid w:val="008F5C8F"/>
    <w:rsid w:val="008F5EF1"/>
    <w:rsid w:val="00900E5F"/>
    <w:rsid w:val="00901DC1"/>
    <w:rsid w:val="00902BA4"/>
    <w:rsid w:val="00903EFB"/>
    <w:rsid w:val="0090712B"/>
    <w:rsid w:val="0090785E"/>
    <w:rsid w:val="00910623"/>
    <w:rsid w:val="00911867"/>
    <w:rsid w:val="00912169"/>
    <w:rsid w:val="00912B9E"/>
    <w:rsid w:val="00912C2F"/>
    <w:rsid w:val="00915095"/>
    <w:rsid w:val="009201EA"/>
    <w:rsid w:val="00924392"/>
    <w:rsid w:val="00924EA4"/>
    <w:rsid w:val="00926A6D"/>
    <w:rsid w:val="00926D27"/>
    <w:rsid w:val="00930EBB"/>
    <w:rsid w:val="00932EC6"/>
    <w:rsid w:val="00933895"/>
    <w:rsid w:val="00936349"/>
    <w:rsid w:val="00936658"/>
    <w:rsid w:val="00936C35"/>
    <w:rsid w:val="009374CF"/>
    <w:rsid w:val="00941062"/>
    <w:rsid w:val="00944FEB"/>
    <w:rsid w:val="009454AD"/>
    <w:rsid w:val="0094657E"/>
    <w:rsid w:val="00947AD5"/>
    <w:rsid w:val="009541B1"/>
    <w:rsid w:val="00954AD2"/>
    <w:rsid w:val="0095566D"/>
    <w:rsid w:val="00956788"/>
    <w:rsid w:val="009567AA"/>
    <w:rsid w:val="009576A2"/>
    <w:rsid w:val="00960609"/>
    <w:rsid w:val="0096197B"/>
    <w:rsid w:val="00963548"/>
    <w:rsid w:val="00963AFE"/>
    <w:rsid w:val="00964400"/>
    <w:rsid w:val="00965230"/>
    <w:rsid w:val="00970CCF"/>
    <w:rsid w:val="00971016"/>
    <w:rsid w:val="00971E38"/>
    <w:rsid w:val="00971EDC"/>
    <w:rsid w:val="00972342"/>
    <w:rsid w:val="009725D2"/>
    <w:rsid w:val="00973631"/>
    <w:rsid w:val="00975F83"/>
    <w:rsid w:val="0098239C"/>
    <w:rsid w:val="00983FBB"/>
    <w:rsid w:val="009911B5"/>
    <w:rsid w:val="009956D8"/>
    <w:rsid w:val="00996C47"/>
    <w:rsid w:val="00997057"/>
    <w:rsid w:val="00997CC2"/>
    <w:rsid w:val="009A2ECE"/>
    <w:rsid w:val="009A52C7"/>
    <w:rsid w:val="009A52C9"/>
    <w:rsid w:val="009A5AD3"/>
    <w:rsid w:val="009B0D1E"/>
    <w:rsid w:val="009B1979"/>
    <w:rsid w:val="009B31C3"/>
    <w:rsid w:val="009B3221"/>
    <w:rsid w:val="009B3465"/>
    <w:rsid w:val="009B48F4"/>
    <w:rsid w:val="009B6D98"/>
    <w:rsid w:val="009B745C"/>
    <w:rsid w:val="009C2CCA"/>
    <w:rsid w:val="009C3E5E"/>
    <w:rsid w:val="009C7231"/>
    <w:rsid w:val="009D1703"/>
    <w:rsid w:val="009D270A"/>
    <w:rsid w:val="009D31F3"/>
    <w:rsid w:val="009D66AE"/>
    <w:rsid w:val="009D7240"/>
    <w:rsid w:val="009E2458"/>
    <w:rsid w:val="009E24CD"/>
    <w:rsid w:val="009E3001"/>
    <w:rsid w:val="009E395A"/>
    <w:rsid w:val="009E5901"/>
    <w:rsid w:val="009E6828"/>
    <w:rsid w:val="009E6C17"/>
    <w:rsid w:val="009E7863"/>
    <w:rsid w:val="009F14C5"/>
    <w:rsid w:val="009F1C56"/>
    <w:rsid w:val="009F2968"/>
    <w:rsid w:val="009F29EE"/>
    <w:rsid w:val="009F36D2"/>
    <w:rsid w:val="009F5318"/>
    <w:rsid w:val="009F6C5F"/>
    <w:rsid w:val="00A021F3"/>
    <w:rsid w:val="00A02CDF"/>
    <w:rsid w:val="00A05289"/>
    <w:rsid w:val="00A11B3D"/>
    <w:rsid w:val="00A12D8A"/>
    <w:rsid w:val="00A13D5B"/>
    <w:rsid w:val="00A149FA"/>
    <w:rsid w:val="00A14B41"/>
    <w:rsid w:val="00A1540D"/>
    <w:rsid w:val="00A156C1"/>
    <w:rsid w:val="00A1662B"/>
    <w:rsid w:val="00A204BE"/>
    <w:rsid w:val="00A212EB"/>
    <w:rsid w:val="00A23161"/>
    <w:rsid w:val="00A25497"/>
    <w:rsid w:val="00A260F2"/>
    <w:rsid w:val="00A26ABA"/>
    <w:rsid w:val="00A30E38"/>
    <w:rsid w:val="00A335C8"/>
    <w:rsid w:val="00A34656"/>
    <w:rsid w:val="00A34FD7"/>
    <w:rsid w:val="00A36D56"/>
    <w:rsid w:val="00A4268A"/>
    <w:rsid w:val="00A429F9"/>
    <w:rsid w:val="00A432CE"/>
    <w:rsid w:val="00A44467"/>
    <w:rsid w:val="00A45B8F"/>
    <w:rsid w:val="00A4621A"/>
    <w:rsid w:val="00A529C2"/>
    <w:rsid w:val="00A53915"/>
    <w:rsid w:val="00A56143"/>
    <w:rsid w:val="00A561D0"/>
    <w:rsid w:val="00A56276"/>
    <w:rsid w:val="00A6321A"/>
    <w:rsid w:val="00A65634"/>
    <w:rsid w:val="00A73575"/>
    <w:rsid w:val="00A736E2"/>
    <w:rsid w:val="00A74612"/>
    <w:rsid w:val="00A756C3"/>
    <w:rsid w:val="00A75E0A"/>
    <w:rsid w:val="00A77D37"/>
    <w:rsid w:val="00A80C2C"/>
    <w:rsid w:val="00A81682"/>
    <w:rsid w:val="00A81BD8"/>
    <w:rsid w:val="00A81E3F"/>
    <w:rsid w:val="00A822AE"/>
    <w:rsid w:val="00A8294F"/>
    <w:rsid w:val="00A84A6F"/>
    <w:rsid w:val="00A91293"/>
    <w:rsid w:val="00A91B88"/>
    <w:rsid w:val="00A92CB6"/>
    <w:rsid w:val="00A95E03"/>
    <w:rsid w:val="00A97E20"/>
    <w:rsid w:val="00AA02F6"/>
    <w:rsid w:val="00AA45C1"/>
    <w:rsid w:val="00AA4711"/>
    <w:rsid w:val="00AA4A31"/>
    <w:rsid w:val="00AA76D3"/>
    <w:rsid w:val="00AA7FE7"/>
    <w:rsid w:val="00AB12E0"/>
    <w:rsid w:val="00AB213C"/>
    <w:rsid w:val="00AB2E3A"/>
    <w:rsid w:val="00AB2E94"/>
    <w:rsid w:val="00AB371C"/>
    <w:rsid w:val="00AB5044"/>
    <w:rsid w:val="00AB7540"/>
    <w:rsid w:val="00AC220D"/>
    <w:rsid w:val="00AC25E7"/>
    <w:rsid w:val="00AC3E9E"/>
    <w:rsid w:val="00AC40A3"/>
    <w:rsid w:val="00AD0B7C"/>
    <w:rsid w:val="00AD0F4B"/>
    <w:rsid w:val="00AD1840"/>
    <w:rsid w:val="00AD23BB"/>
    <w:rsid w:val="00AD28C0"/>
    <w:rsid w:val="00AD44F8"/>
    <w:rsid w:val="00AD4D34"/>
    <w:rsid w:val="00AD7B6E"/>
    <w:rsid w:val="00AE1777"/>
    <w:rsid w:val="00AE1CFF"/>
    <w:rsid w:val="00AE270C"/>
    <w:rsid w:val="00AE2751"/>
    <w:rsid w:val="00AE2FB7"/>
    <w:rsid w:val="00AE3DC4"/>
    <w:rsid w:val="00AE6EC7"/>
    <w:rsid w:val="00AE7017"/>
    <w:rsid w:val="00AE7ECF"/>
    <w:rsid w:val="00AF1DDB"/>
    <w:rsid w:val="00AF1E33"/>
    <w:rsid w:val="00AF2430"/>
    <w:rsid w:val="00AF43D1"/>
    <w:rsid w:val="00AF44EE"/>
    <w:rsid w:val="00AF5540"/>
    <w:rsid w:val="00AF5716"/>
    <w:rsid w:val="00AF7B41"/>
    <w:rsid w:val="00B00EE3"/>
    <w:rsid w:val="00B0107A"/>
    <w:rsid w:val="00B02DEC"/>
    <w:rsid w:val="00B041B8"/>
    <w:rsid w:val="00B05226"/>
    <w:rsid w:val="00B06618"/>
    <w:rsid w:val="00B10C58"/>
    <w:rsid w:val="00B129CE"/>
    <w:rsid w:val="00B14A88"/>
    <w:rsid w:val="00B16F16"/>
    <w:rsid w:val="00B20A94"/>
    <w:rsid w:val="00B236BD"/>
    <w:rsid w:val="00B23796"/>
    <w:rsid w:val="00B2418E"/>
    <w:rsid w:val="00B27F75"/>
    <w:rsid w:val="00B31936"/>
    <w:rsid w:val="00B3212F"/>
    <w:rsid w:val="00B335A6"/>
    <w:rsid w:val="00B36AE7"/>
    <w:rsid w:val="00B36D60"/>
    <w:rsid w:val="00B37C65"/>
    <w:rsid w:val="00B4249F"/>
    <w:rsid w:val="00B43BF4"/>
    <w:rsid w:val="00B43F85"/>
    <w:rsid w:val="00B4459C"/>
    <w:rsid w:val="00B44BFC"/>
    <w:rsid w:val="00B530B3"/>
    <w:rsid w:val="00B53474"/>
    <w:rsid w:val="00B53693"/>
    <w:rsid w:val="00B53836"/>
    <w:rsid w:val="00B565D5"/>
    <w:rsid w:val="00B57DB3"/>
    <w:rsid w:val="00B57E02"/>
    <w:rsid w:val="00B63531"/>
    <w:rsid w:val="00B71901"/>
    <w:rsid w:val="00B730AE"/>
    <w:rsid w:val="00B73AC4"/>
    <w:rsid w:val="00B73E33"/>
    <w:rsid w:val="00B74BE6"/>
    <w:rsid w:val="00B74C2A"/>
    <w:rsid w:val="00B75B28"/>
    <w:rsid w:val="00B825D3"/>
    <w:rsid w:val="00B837E9"/>
    <w:rsid w:val="00B84685"/>
    <w:rsid w:val="00B849E9"/>
    <w:rsid w:val="00B85953"/>
    <w:rsid w:val="00B877AF"/>
    <w:rsid w:val="00B905D1"/>
    <w:rsid w:val="00B91D3B"/>
    <w:rsid w:val="00B9207B"/>
    <w:rsid w:val="00B92E04"/>
    <w:rsid w:val="00B97651"/>
    <w:rsid w:val="00BA1499"/>
    <w:rsid w:val="00BA4B0D"/>
    <w:rsid w:val="00BA4E7B"/>
    <w:rsid w:val="00BA5207"/>
    <w:rsid w:val="00BA69B4"/>
    <w:rsid w:val="00BB2087"/>
    <w:rsid w:val="00BB2A9E"/>
    <w:rsid w:val="00BB3497"/>
    <w:rsid w:val="00BB6407"/>
    <w:rsid w:val="00BB7370"/>
    <w:rsid w:val="00BC0115"/>
    <w:rsid w:val="00BC1913"/>
    <w:rsid w:val="00BC1E9A"/>
    <w:rsid w:val="00BC259E"/>
    <w:rsid w:val="00BC4F77"/>
    <w:rsid w:val="00BC5563"/>
    <w:rsid w:val="00BC6F93"/>
    <w:rsid w:val="00BC799E"/>
    <w:rsid w:val="00BD14BC"/>
    <w:rsid w:val="00BD3E3F"/>
    <w:rsid w:val="00BD5365"/>
    <w:rsid w:val="00BD64CD"/>
    <w:rsid w:val="00BD70B4"/>
    <w:rsid w:val="00BD7201"/>
    <w:rsid w:val="00BE08AD"/>
    <w:rsid w:val="00BE0C8D"/>
    <w:rsid w:val="00BE1030"/>
    <w:rsid w:val="00BE2F1A"/>
    <w:rsid w:val="00BE2F85"/>
    <w:rsid w:val="00BE5E92"/>
    <w:rsid w:val="00BE6602"/>
    <w:rsid w:val="00BE795F"/>
    <w:rsid w:val="00BF456F"/>
    <w:rsid w:val="00BF5384"/>
    <w:rsid w:val="00BF7949"/>
    <w:rsid w:val="00C002A4"/>
    <w:rsid w:val="00C00E06"/>
    <w:rsid w:val="00C00F5A"/>
    <w:rsid w:val="00C01C15"/>
    <w:rsid w:val="00C032F5"/>
    <w:rsid w:val="00C06938"/>
    <w:rsid w:val="00C06D13"/>
    <w:rsid w:val="00C07C0C"/>
    <w:rsid w:val="00C12044"/>
    <w:rsid w:val="00C12086"/>
    <w:rsid w:val="00C120CB"/>
    <w:rsid w:val="00C12552"/>
    <w:rsid w:val="00C134E6"/>
    <w:rsid w:val="00C16533"/>
    <w:rsid w:val="00C20417"/>
    <w:rsid w:val="00C2373B"/>
    <w:rsid w:val="00C25515"/>
    <w:rsid w:val="00C30CBF"/>
    <w:rsid w:val="00C32A4B"/>
    <w:rsid w:val="00C34AAF"/>
    <w:rsid w:val="00C35A24"/>
    <w:rsid w:val="00C3784D"/>
    <w:rsid w:val="00C431B3"/>
    <w:rsid w:val="00C43D93"/>
    <w:rsid w:val="00C44743"/>
    <w:rsid w:val="00C50243"/>
    <w:rsid w:val="00C50C2F"/>
    <w:rsid w:val="00C50FFC"/>
    <w:rsid w:val="00C516DE"/>
    <w:rsid w:val="00C51B14"/>
    <w:rsid w:val="00C53FAC"/>
    <w:rsid w:val="00C56915"/>
    <w:rsid w:val="00C6518F"/>
    <w:rsid w:val="00C678BA"/>
    <w:rsid w:val="00C70E8C"/>
    <w:rsid w:val="00C71B8A"/>
    <w:rsid w:val="00C722C1"/>
    <w:rsid w:val="00C73921"/>
    <w:rsid w:val="00C74DC6"/>
    <w:rsid w:val="00C75546"/>
    <w:rsid w:val="00C75FF2"/>
    <w:rsid w:val="00C77B2F"/>
    <w:rsid w:val="00C80C6A"/>
    <w:rsid w:val="00C81347"/>
    <w:rsid w:val="00C81494"/>
    <w:rsid w:val="00C82D34"/>
    <w:rsid w:val="00C82FF1"/>
    <w:rsid w:val="00C858B3"/>
    <w:rsid w:val="00C86383"/>
    <w:rsid w:val="00C86790"/>
    <w:rsid w:val="00C922C3"/>
    <w:rsid w:val="00C92CC9"/>
    <w:rsid w:val="00C93A96"/>
    <w:rsid w:val="00C93D32"/>
    <w:rsid w:val="00C951ED"/>
    <w:rsid w:val="00C953FC"/>
    <w:rsid w:val="00C958C5"/>
    <w:rsid w:val="00CA117C"/>
    <w:rsid w:val="00CA33D8"/>
    <w:rsid w:val="00CA372F"/>
    <w:rsid w:val="00CA4C36"/>
    <w:rsid w:val="00CA6ABF"/>
    <w:rsid w:val="00CA7AEF"/>
    <w:rsid w:val="00CB0B76"/>
    <w:rsid w:val="00CB1BCB"/>
    <w:rsid w:val="00CB3F34"/>
    <w:rsid w:val="00CB6A1F"/>
    <w:rsid w:val="00CB743F"/>
    <w:rsid w:val="00CC133C"/>
    <w:rsid w:val="00CC185C"/>
    <w:rsid w:val="00CC21DE"/>
    <w:rsid w:val="00CC5291"/>
    <w:rsid w:val="00CC674F"/>
    <w:rsid w:val="00CC7368"/>
    <w:rsid w:val="00CD1CC9"/>
    <w:rsid w:val="00CD4077"/>
    <w:rsid w:val="00CD53B5"/>
    <w:rsid w:val="00CD69A1"/>
    <w:rsid w:val="00CE191D"/>
    <w:rsid w:val="00CE4EC0"/>
    <w:rsid w:val="00CE5597"/>
    <w:rsid w:val="00CE5DA5"/>
    <w:rsid w:val="00CF0C76"/>
    <w:rsid w:val="00CF2A00"/>
    <w:rsid w:val="00CF3D9F"/>
    <w:rsid w:val="00CF51BC"/>
    <w:rsid w:val="00CF60A4"/>
    <w:rsid w:val="00D0224D"/>
    <w:rsid w:val="00D02FC9"/>
    <w:rsid w:val="00D0508B"/>
    <w:rsid w:val="00D0684D"/>
    <w:rsid w:val="00D07698"/>
    <w:rsid w:val="00D116CB"/>
    <w:rsid w:val="00D11B12"/>
    <w:rsid w:val="00D16751"/>
    <w:rsid w:val="00D16F15"/>
    <w:rsid w:val="00D21220"/>
    <w:rsid w:val="00D22466"/>
    <w:rsid w:val="00D24A91"/>
    <w:rsid w:val="00D2706B"/>
    <w:rsid w:val="00D273F7"/>
    <w:rsid w:val="00D27536"/>
    <w:rsid w:val="00D3031A"/>
    <w:rsid w:val="00D31ED1"/>
    <w:rsid w:val="00D343EC"/>
    <w:rsid w:val="00D34626"/>
    <w:rsid w:val="00D35175"/>
    <w:rsid w:val="00D3540F"/>
    <w:rsid w:val="00D369B0"/>
    <w:rsid w:val="00D40E45"/>
    <w:rsid w:val="00D419BE"/>
    <w:rsid w:val="00D44707"/>
    <w:rsid w:val="00D45D48"/>
    <w:rsid w:val="00D46EF3"/>
    <w:rsid w:val="00D470A8"/>
    <w:rsid w:val="00D474B5"/>
    <w:rsid w:val="00D5228D"/>
    <w:rsid w:val="00D52971"/>
    <w:rsid w:val="00D55695"/>
    <w:rsid w:val="00D616BC"/>
    <w:rsid w:val="00D62B76"/>
    <w:rsid w:val="00D63C8E"/>
    <w:rsid w:val="00D64B38"/>
    <w:rsid w:val="00D65174"/>
    <w:rsid w:val="00D66650"/>
    <w:rsid w:val="00D710E1"/>
    <w:rsid w:val="00D736F1"/>
    <w:rsid w:val="00D75EC8"/>
    <w:rsid w:val="00D7751D"/>
    <w:rsid w:val="00D8052E"/>
    <w:rsid w:val="00D829EC"/>
    <w:rsid w:val="00D85085"/>
    <w:rsid w:val="00D85386"/>
    <w:rsid w:val="00D8685E"/>
    <w:rsid w:val="00D86F89"/>
    <w:rsid w:val="00D905C7"/>
    <w:rsid w:val="00D930DD"/>
    <w:rsid w:val="00D936E5"/>
    <w:rsid w:val="00D959FC"/>
    <w:rsid w:val="00D95D86"/>
    <w:rsid w:val="00D97A71"/>
    <w:rsid w:val="00DA2713"/>
    <w:rsid w:val="00DA40F1"/>
    <w:rsid w:val="00DA4A8D"/>
    <w:rsid w:val="00DA51A4"/>
    <w:rsid w:val="00DA6A25"/>
    <w:rsid w:val="00DB030C"/>
    <w:rsid w:val="00DB0F4D"/>
    <w:rsid w:val="00DB2ADD"/>
    <w:rsid w:val="00DB4474"/>
    <w:rsid w:val="00DB6FE6"/>
    <w:rsid w:val="00DC13D5"/>
    <w:rsid w:val="00DC21B2"/>
    <w:rsid w:val="00DC2EEB"/>
    <w:rsid w:val="00DC481D"/>
    <w:rsid w:val="00DC65C9"/>
    <w:rsid w:val="00DC6B2F"/>
    <w:rsid w:val="00DC6CF9"/>
    <w:rsid w:val="00DC7004"/>
    <w:rsid w:val="00DC7C4B"/>
    <w:rsid w:val="00DD04B9"/>
    <w:rsid w:val="00DD2BCE"/>
    <w:rsid w:val="00DD31FF"/>
    <w:rsid w:val="00DD3ADF"/>
    <w:rsid w:val="00DD3BBB"/>
    <w:rsid w:val="00DD585C"/>
    <w:rsid w:val="00DD5AC2"/>
    <w:rsid w:val="00DE0AB3"/>
    <w:rsid w:val="00DE2235"/>
    <w:rsid w:val="00DE2561"/>
    <w:rsid w:val="00DE3321"/>
    <w:rsid w:val="00DE36CA"/>
    <w:rsid w:val="00DE474B"/>
    <w:rsid w:val="00DE4AA6"/>
    <w:rsid w:val="00DE51EB"/>
    <w:rsid w:val="00DF073F"/>
    <w:rsid w:val="00DF0FB6"/>
    <w:rsid w:val="00DF3EC8"/>
    <w:rsid w:val="00DF4510"/>
    <w:rsid w:val="00DF5909"/>
    <w:rsid w:val="00DF598D"/>
    <w:rsid w:val="00DF613E"/>
    <w:rsid w:val="00DF675B"/>
    <w:rsid w:val="00DF76DB"/>
    <w:rsid w:val="00E00D26"/>
    <w:rsid w:val="00E030A1"/>
    <w:rsid w:val="00E03E2B"/>
    <w:rsid w:val="00E04840"/>
    <w:rsid w:val="00E06638"/>
    <w:rsid w:val="00E07C86"/>
    <w:rsid w:val="00E07CA5"/>
    <w:rsid w:val="00E12E25"/>
    <w:rsid w:val="00E12FC7"/>
    <w:rsid w:val="00E139AC"/>
    <w:rsid w:val="00E13F16"/>
    <w:rsid w:val="00E14823"/>
    <w:rsid w:val="00E20BE7"/>
    <w:rsid w:val="00E20EA3"/>
    <w:rsid w:val="00E216FE"/>
    <w:rsid w:val="00E21CE0"/>
    <w:rsid w:val="00E21E1E"/>
    <w:rsid w:val="00E22A3D"/>
    <w:rsid w:val="00E22CDE"/>
    <w:rsid w:val="00E239F0"/>
    <w:rsid w:val="00E25C7B"/>
    <w:rsid w:val="00E31E35"/>
    <w:rsid w:val="00E33B0F"/>
    <w:rsid w:val="00E34171"/>
    <w:rsid w:val="00E35B05"/>
    <w:rsid w:val="00E36030"/>
    <w:rsid w:val="00E37F4A"/>
    <w:rsid w:val="00E40D98"/>
    <w:rsid w:val="00E413CA"/>
    <w:rsid w:val="00E41A09"/>
    <w:rsid w:val="00E50467"/>
    <w:rsid w:val="00E509FA"/>
    <w:rsid w:val="00E51158"/>
    <w:rsid w:val="00E53E2B"/>
    <w:rsid w:val="00E55D5D"/>
    <w:rsid w:val="00E56F93"/>
    <w:rsid w:val="00E573EE"/>
    <w:rsid w:val="00E642D5"/>
    <w:rsid w:val="00E64A61"/>
    <w:rsid w:val="00E64FB2"/>
    <w:rsid w:val="00E657BE"/>
    <w:rsid w:val="00E660BB"/>
    <w:rsid w:val="00E6612C"/>
    <w:rsid w:val="00E66DD6"/>
    <w:rsid w:val="00E7178A"/>
    <w:rsid w:val="00E7679A"/>
    <w:rsid w:val="00E77131"/>
    <w:rsid w:val="00E779A9"/>
    <w:rsid w:val="00E87E26"/>
    <w:rsid w:val="00E930F7"/>
    <w:rsid w:val="00E93C50"/>
    <w:rsid w:val="00E95A97"/>
    <w:rsid w:val="00E97555"/>
    <w:rsid w:val="00EA0017"/>
    <w:rsid w:val="00EA0DA3"/>
    <w:rsid w:val="00EA1361"/>
    <w:rsid w:val="00EA1C92"/>
    <w:rsid w:val="00EA2FFC"/>
    <w:rsid w:val="00EA3226"/>
    <w:rsid w:val="00EA3419"/>
    <w:rsid w:val="00EA6F75"/>
    <w:rsid w:val="00EB2D98"/>
    <w:rsid w:val="00EB4A0B"/>
    <w:rsid w:val="00EB4C9E"/>
    <w:rsid w:val="00EC147C"/>
    <w:rsid w:val="00EC2065"/>
    <w:rsid w:val="00EC222F"/>
    <w:rsid w:val="00EC53B7"/>
    <w:rsid w:val="00EC5CB8"/>
    <w:rsid w:val="00EC7468"/>
    <w:rsid w:val="00EC7685"/>
    <w:rsid w:val="00ED11BC"/>
    <w:rsid w:val="00ED12C1"/>
    <w:rsid w:val="00ED2855"/>
    <w:rsid w:val="00ED6C06"/>
    <w:rsid w:val="00EE1FE1"/>
    <w:rsid w:val="00EE3D42"/>
    <w:rsid w:val="00EE72A1"/>
    <w:rsid w:val="00EF3064"/>
    <w:rsid w:val="00EF3F38"/>
    <w:rsid w:val="00EF5659"/>
    <w:rsid w:val="00EF5CEC"/>
    <w:rsid w:val="00EF70DA"/>
    <w:rsid w:val="00EF7363"/>
    <w:rsid w:val="00EF7F5C"/>
    <w:rsid w:val="00F0345A"/>
    <w:rsid w:val="00F043E3"/>
    <w:rsid w:val="00F10031"/>
    <w:rsid w:val="00F10103"/>
    <w:rsid w:val="00F1106D"/>
    <w:rsid w:val="00F128C2"/>
    <w:rsid w:val="00F20C90"/>
    <w:rsid w:val="00F21342"/>
    <w:rsid w:val="00F21E73"/>
    <w:rsid w:val="00F2301B"/>
    <w:rsid w:val="00F2365E"/>
    <w:rsid w:val="00F25453"/>
    <w:rsid w:val="00F256F3"/>
    <w:rsid w:val="00F25A4F"/>
    <w:rsid w:val="00F25EB4"/>
    <w:rsid w:val="00F2686F"/>
    <w:rsid w:val="00F27D41"/>
    <w:rsid w:val="00F30636"/>
    <w:rsid w:val="00F30B93"/>
    <w:rsid w:val="00F339A9"/>
    <w:rsid w:val="00F356DA"/>
    <w:rsid w:val="00F36E8A"/>
    <w:rsid w:val="00F37204"/>
    <w:rsid w:val="00F404BE"/>
    <w:rsid w:val="00F419EB"/>
    <w:rsid w:val="00F42F3E"/>
    <w:rsid w:val="00F4432F"/>
    <w:rsid w:val="00F4484C"/>
    <w:rsid w:val="00F46209"/>
    <w:rsid w:val="00F5324C"/>
    <w:rsid w:val="00F53B6C"/>
    <w:rsid w:val="00F54D60"/>
    <w:rsid w:val="00F55221"/>
    <w:rsid w:val="00F560B6"/>
    <w:rsid w:val="00F56619"/>
    <w:rsid w:val="00F63287"/>
    <w:rsid w:val="00F646CF"/>
    <w:rsid w:val="00F64A6B"/>
    <w:rsid w:val="00F64DDB"/>
    <w:rsid w:val="00F65C66"/>
    <w:rsid w:val="00F66767"/>
    <w:rsid w:val="00F67995"/>
    <w:rsid w:val="00F70AC4"/>
    <w:rsid w:val="00F70F9A"/>
    <w:rsid w:val="00F73A8D"/>
    <w:rsid w:val="00F77260"/>
    <w:rsid w:val="00F820D4"/>
    <w:rsid w:val="00F854C0"/>
    <w:rsid w:val="00F86816"/>
    <w:rsid w:val="00F86AB1"/>
    <w:rsid w:val="00F915B3"/>
    <w:rsid w:val="00F92246"/>
    <w:rsid w:val="00F92D18"/>
    <w:rsid w:val="00F9531D"/>
    <w:rsid w:val="00F95804"/>
    <w:rsid w:val="00F95FCF"/>
    <w:rsid w:val="00F96AC7"/>
    <w:rsid w:val="00F96B67"/>
    <w:rsid w:val="00FA060C"/>
    <w:rsid w:val="00FA280E"/>
    <w:rsid w:val="00FA47F9"/>
    <w:rsid w:val="00FA5941"/>
    <w:rsid w:val="00FA5E93"/>
    <w:rsid w:val="00FA650D"/>
    <w:rsid w:val="00FA6E2B"/>
    <w:rsid w:val="00FB2CD5"/>
    <w:rsid w:val="00FB352E"/>
    <w:rsid w:val="00FB3B10"/>
    <w:rsid w:val="00FB5F55"/>
    <w:rsid w:val="00FC005B"/>
    <w:rsid w:val="00FC0DDB"/>
    <w:rsid w:val="00FC188B"/>
    <w:rsid w:val="00FC19EF"/>
    <w:rsid w:val="00FC2A14"/>
    <w:rsid w:val="00FC302C"/>
    <w:rsid w:val="00FC3A13"/>
    <w:rsid w:val="00FC482E"/>
    <w:rsid w:val="00FC6759"/>
    <w:rsid w:val="00FC6A76"/>
    <w:rsid w:val="00FD001A"/>
    <w:rsid w:val="00FD07BA"/>
    <w:rsid w:val="00FD195B"/>
    <w:rsid w:val="00FD23BA"/>
    <w:rsid w:val="00FD2B4F"/>
    <w:rsid w:val="00FD5616"/>
    <w:rsid w:val="00FD5AE7"/>
    <w:rsid w:val="00FD5B28"/>
    <w:rsid w:val="00FE059F"/>
    <w:rsid w:val="00FE0B1D"/>
    <w:rsid w:val="00FE1150"/>
    <w:rsid w:val="00FE18A2"/>
    <w:rsid w:val="00FE2203"/>
    <w:rsid w:val="00FE384C"/>
    <w:rsid w:val="00FE39CE"/>
    <w:rsid w:val="00FE726F"/>
    <w:rsid w:val="00FE73A8"/>
    <w:rsid w:val="00FE7AAF"/>
    <w:rsid w:val="00FE7BD8"/>
    <w:rsid w:val="00FF2C39"/>
    <w:rsid w:val="00FF354C"/>
    <w:rsid w:val="00FF44F9"/>
    <w:rsid w:val="00FF5DEB"/>
    <w:rsid w:val="00FF715C"/>
  </w:rsids>
  <m:mathPr>
    <m:mathFont m:val="Cambria Math"/>
    <m:brkBin m:val="before"/>
    <m:brkBinSub m:val="--"/>
    <m:smallFrac/>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14:docId w14:val="5FF697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973"/>
  </w:style>
  <w:style w:type="paragraph" w:styleId="Heading1">
    <w:name w:val="heading 1"/>
    <w:basedOn w:val="Normal"/>
    <w:next w:val="Normal"/>
    <w:link w:val="Heading1Char"/>
    <w:uiPriority w:val="9"/>
    <w:qFormat/>
    <w:rsid w:val="00FD07B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70C"/>
    <w:pPr>
      <w:ind w:left="720"/>
      <w:contextualSpacing/>
    </w:pPr>
  </w:style>
  <w:style w:type="paragraph" w:styleId="BalloonText">
    <w:name w:val="Balloon Text"/>
    <w:basedOn w:val="Normal"/>
    <w:link w:val="BalloonTextChar"/>
    <w:uiPriority w:val="99"/>
    <w:semiHidden/>
    <w:unhideWhenUsed/>
    <w:rsid w:val="00C863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383"/>
    <w:rPr>
      <w:rFonts w:ascii="Tahoma" w:hAnsi="Tahoma" w:cs="Tahoma"/>
      <w:sz w:val="16"/>
      <w:szCs w:val="16"/>
    </w:rPr>
  </w:style>
  <w:style w:type="character" w:styleId="PlaceholderText">
    <w:name w:val="Placeholder Text"/>
    <w:basedOn w:val="DefaultParagraphFont"/>
    <w:uiPriority w:val="99"/>
    <w:semiHidden/>
    <w:rsid w:val="002937B0"/>
    <w:rPr>
      <w:color w:val="808080"/>
    </w:rPr>
  </w:style>
  <w:style w:type="paragraph" w:styleId="NoSpacing">
    <w:name w:val="No Spacing"/>
    <w:uiPriority w:val="1"/>
    <w:qFormat/>
    <w:rsid w:val="00FD07BA"/>
    <w:pPr>
      <w:spacing w:after="0" w:line="240" w:lineRule="auto"/>
    </w:pPr>
  </w:style>
  <w:style w:type="character" w:customStyle="1" w:styleId="Heading1Char">
    <w:name w:val="Heading 1 Char"/>
    <w:basedOn w:val="DefaultParagraphFont"/>
    <w:link w:val="Heading1"/>
    <w:uiPriority w:val="9"/>
    <w:rsid w:val="00FD07B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E779A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779A9"/>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E779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779A9"/>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unhideWhenUsed/>
    <w:rsid w:val="007C1F20"/>
    <w:rPr>
      <w:sz w:val="16"/>
      <w:szCs w:val="16"/>
    </w:rPr>
  </w:style>
  <w:style w:type="paragraph" w:styleId="CommentText">
    <w:name w:val="annotation text"/>
    <w:basedOn w:val="Normal"/>
    <w:link w:val="CommentTextChar"/>
    <w:uiPriority w:val="99"/>
    <w:unhideWhenUsed/>
    <w:rsid w:val="007C1F20"/>
    <w:pPr>
      <w:spacing w:line="240" w:lineRule="auto"/>
    </w:pPr>
    <w:rPr>
      <w:sz w:val="20"/>
      <w:szCs w:val="20"/>
    </w:rPr>
  </w:style>
  <w:style w:type="character" w:customStyle="1" w:styleId="CommentTextChar">
    <w:name w:val="Comment Text Char"/>
    <w:basedOn w:val="DefaultParagraphFont"/>
    <w:link w:val="CommentText"/>
    <w:uiPriority w:val="99"/>
    <w:rsid w:val="007C1F20"/>
    <w:rPr>
      <w:sz w:val="20"/>
      <w:szCs w:val="20"/>
    </w:rPr>
  </w:style>
  <w:style w:type="paragraph" w:styleId="CommentSubject">
    <w:name w:val="annotation subject"/>
    <w:basedOn w:val="CommentText"/>
    <w:next w:val="CommentText"/>
    <w:link w:val="CommentSubjectChar"/>
    <w:uiPriority w:val="99"/>
    <w:semiHidden/>
    <w:unhideWhenUsed/>
    <w:rsid w:val="007C1F20"/>
    <w:rPr>
      <w:b/>
      <w:bCs/>
    </w:rPr>
  </w:style>
  <w:style w:type="character" w:customStyle="1" w:styleId="CommentSubjectChar">
    <w:name w:val="Comment Subject Char"/>
    <w:basedOn w:val="CommentTextChar"/>
    <w:link w:val="CommentSubject"/>
    <w:uiPriority w:val="99"/>
    <w:semiHidden/>
    <w:rsid w:val="007C1F20"/>
    <w:rPr>
      <w:b/>
      <w:bCs/>
      <w:sz w:val="20"/>
      <w:szCs w:val="20"/>
    </w:rPr>
  </w:style>
  <w:style w:type="table" w:styleId="TableGrid">
    <w:name w:val="Table Grid"/>
    <w:basedOn w:val="TableNormal"/>
    <w:rsid w:val="008A01EE"/>
    <w:pPr>
      <w:widowControl w:val="0"/>
      <w:spacing w:after="0" w:line="240" w:lineRule="auto"/>
      <w:jc w:val="both"/>
    </w:pPr>
    <w:rPr>
      <w:rFonts w:ascii="Times New Roman" w:eastAsia="宋体" w:hAnsi="Times New Roman" w:cs="Times New Roman"/>
      <w:sz w:val="20"/>
      <w:szCs w:val="20"/>
      <w:lang w:val="sv-S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00E0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00E06"/>
  </w:style>
  <w:style w:type="paragraph" w:styleId="Footer">
    <w:name w:val="footer"/>
    <w:basedOn w:val="Normal"/>
    <w:link w:val="FooterChar"/>
    <w:uiPriority w:val="99"/>
    <w:unhideWhenUsed/>
    <w:rsid w:val="00C00E0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00E06"/>
  </w:style>
  <w:style w:type="character" w:styleId="Hyperlink">
    <w:name w:val="Hyperlink"/>
    <w:basedOn w:val="DefaultParagraphFont"/>
    <w:uiPriority w:val="99"/>
    <w:unhideWhenUsed/>
    <w:rsid w:val="009576A2"/>
    <w:rPr>
      <w:color w:val="0000FF" w:themeColor="hyperlink"/>
      <w:u w:val="single"/>
    </w:rPr>
  </w:style>
  <w:style w:type="paragraph" w:styleId="Revision">
    <w:name w:val="Revision"/>
    <w:hidden/>
    <w:uiPriority w:val="99"/>
    <w:semiHidden/>
    <w:rsid w:val="00402DF9"/>
    <w:pPr>
      <w:spacing w:after="0" w:line="240" w:lineRule="auto"/>
    </w:pPr>
  </w:style>
  <w:style w:type="paragraph" w:styleId="Bibliography">
    <w:name w:val="Bibliography"/>
    <w:basedOn w:val="Normal"/>
    <w:next w:val="Normal"/>
    <w:uiPriority w:val="37"/>
    <w:unhideWhenUsed/>
    <w:rsid w:val="00F256F3"/>
    <w:pPr>
      <w:spacing w:after="0" w:line="480" w:lineRule="auto"/>
      <w:ind w:left="720" w:hanging="7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973"/>
  </w:style>
  <w:style w:type="paragraph" w:styleId="Heading1">
    <w:name w:val="heading 1"/>
    <w:basedOn w:val="Normal"/>
    <w:next w:val="Normal"/>
    <w:link w:val="Heading1Char"/>
    <w:uiPriority w:val="9"/>
    <w:qFormat/>
    <w:rsid w:val="00FD07B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270C"/>
    <w:pPr>
      <w:ind w:left="720"/>
      <w:contextualSpacing/>
    </w:pPr>
  </w:style>
  <w:style w:type="paragraph" w:styleId="BalloonText">
    <w:name w:val="Balloon Text"/>
    <w:basedOn w:val="Normal"/>
    <w:link w:val="BalloonTextChar"/>
    <w:uiPriority w:val="99"/>
    <w:semiHidden/>
    <w:unhideWhenUsed/>
    <w:rsid w:val="00C863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383"/>
    <w:rPr>
      <w:rFonts w:ascii="Tahoma" w:hAnsi="Tahoma" w:cs="Tahoma"/>
      <w:sz w:val="16"/>
      <w:szCs w:val="16"/>
    </w:rPr>
  </w:style>
  <w:style w:type="character" w:styleId="PlaceholderText">
    <w:name w:val="Placeholder Text"/>
    <w:basedOn w:val="DefaultParagraphFont"/>
    <w:uiPriority w:val="99"/>
    <w:semiHidden/>
    <w:rsid w:val="002937B0"/>
    <w:rPr>
      <w:color w:val="808080"/>
    </w:rPr>
  </w:style>
  <w:style w:type="paragraph" w:styleId="NoSpacing">
    <w:name w:val="No Spacing"/>
    <w:uiPriority w:val="1"/>
    <w:qFormat/>
    <w:rsid w:val="00FD07BA"/>
    <w:pPr>
      <w:spacing w:after="0" w:line="240" w:lineRule="auto"/>
    </w:pPr>
  </w:style>
  <w:style w:type="character" w:customStyle="1" w:styleId="Heading1Char">
    <w:name w:val="Heading 1 Char"/>
    <w:basedOn w:val="DefaultParagraphFont"/>
    <w:link w:val="Heading1"/>
    <w:uiPriority w:val="9"/>
    <w:rsid w:val="00FD07B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E779A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779A9"/>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E779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779A9"/>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unhideWhenUsed/>
    <w:rsid w:val="007C1F20"/>
    <w:rPr>
      <w:sz w:val="16"/>
      <w:szCs w:val="16"/>
    </w:rPr>
  </w:style>
  <w:style w:type="paragraph" w:styleId="CommentText">
    <w:name w:val="annotation text"/>
    <w:basedOn w:val="Normal"/>
    <w:link w:val="CommentTextChar"/>
    <w:uiPriority w:val="99"/>
    <w:unhideWhenUsed/>
    <w:rsid w:val="007C1F20"/>
    <w:pPr>
      <w:spacing w:line="240" w:lineRule="auto"/>
    </w:pPr>
    <w:rPr>
      <w:sz w:val="20"/>
      <w:szCs w:val="20"/>
    </w:rPr>
  </w:style>
  <w:style w:type="character" w:customStyle="1" w:styleId="CommentTextChar">
    <w:name w:val="Comment Text Char"/>
    <w:basedOn w:val="DefaultParagraphFont"/>
    <w:link w:val="CommentText"/>
    <w:uiPriority w:val="99"/>
    <w:rsid w:val="007C1F20"/>
    <w:rPr>
      <w:sz w:val="20"/>
      <w:szCs w:val="20"/>
    </w:rPr>
  </w:style>
  <w:style w:type="paragraph" w:styleId="CommentSubject">
    <w:name w:val="annotation subject"/>
    <w:basedOn w:val="CommentText"/>
    <w:next w:val="CommentText"/>
    <w:link w:val="CommentSubjectChar"/>
    <w:uiPriority w:val="99"/>
    <w:semiHidden/>
    <w:unhideWhenUsed/>
    <w:rsid w:val="007C1F20"/>
    <w:rPr>
      <w:b/>
      <w:bCs/>
    </w:rPr>
  </w:style>
  <w:style w:type="character" w:customStyle="1" w:styleId="CommentSubjectChar">
    <w:name w:val="Comment Subject Char"/>
    <w:basedOn w:val="CommentTextChar"/>
    <w:link w:val="CommentSubject"/>
    <w:uiPriority w:val="99"/>
    <w:semiHidden/>
    <w:rsid w:val="007C1F20"/>
    <w:rPr>
      <w:b/>
      <w:bCs/>
      <w:sz w:val="20"/>
      <w:szCs w:val="20"/>
    </w:rPr>
  </w:style>
  <w:style w:type="table" w:styleId="TableGrid">
    <w:name w:val="Table Grid"/>
    <w:basedOn w:val="TableNormal"/>
    <w:rsid w:val="008A01EE"/>
    <w:pPr>
      <w:widowControl w:val="0"/>
      <w:spacing w:after="0" w:line="240" w:lineRule="auto"/>
      <w:jc w:val="both"/>
    </w:pPr>
    <w:rPr>
      <w:rFonts w:ascii="Times New Roman" w:eastAsia="宋体" w:hAnsi="Times New Roman" w:cs="Times New Roman"/>
      <w:sz w:val="20"/>
      <w:szCs w:val="20"/>
      <w:lang w:val="sv-S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00E06"/>
    <w:pPr>
      <w:tabs>
        <w:tab w:val="center" w:pos="4320"/>
        <w:tab w:val="right" w:pos="8640"/>
      </w:tabs>
      <w:spacing w:after="0" w:line="240" w:lineRule="auto"/>
    </w:pPr>
  </w:style>
  <w:style w:type="character" w:customStyle="1" w:styleId="HeaderChar">
    <w:name w:val="Header Char"/>
    <w:basedOn w:val="DefaultParagraphFont"/>
    <w:link w:val="Header"/>
    <w:uiPriority w:val="99"/>
    <w:rsid w:val="00C00E06"/>
  </w:style>
  <w:style w:type="paragraph" w:styleId="Footer">
    <w:name w:val="footer"/>
    <w:basedOn w:val="Normal"/>
    <w:link w:val="FooterChar"/>
    <w:uiPriority w:val="99"/>
    <w:unhideWhenUsed/>
    <w:rsid w:val="00C00E06"/>
    <w:pPr>
      <w:tabs>
        <w:tab w:val="center" w:pos="4320"/>
        <w:tab w:val="right" w:pos="8640"/>
      </w:tabs>
      <w:spacing w:after="0" w:line="240" w:lineRule="auto"/>
    </w:pPr>
  </w:style>
  <w:style w:type="character" w:customStyle="1" w:styleId="FooterChar">
    <w:name w:val="Footer Char"/>
    <w:basedOn w:val="DefaultParagraphFont"/>
    <w:link w:val="Footer"/>
    <w:uiPriority w:val="99"/>
    <w:rsid w:val="00C00E06"/>
  </w:style>
  <w:style w:type="character" w:styleId="Hyperlink">
    <w:name w:val="Hyperlink"/>
    <w:basedOn w:val="DefaultParagraphFont"/>
    <w:uiPriority w:val="99"/>
    <w:unhideWhenUsed/>
    <w:rsid w:val="009576A2"/>
    <w:rPr>
      <w:color w:val="0000FF" w:themeColor="hyperlink"/>
      <w:u w:val="single"/>
    </w:rPr>
  </w:style>
  <w:style w:type="paragraph" w:styleId="Revision">
    <w:name w:val="Revision"/>
    <w:hidden/>
    <w:uiPriority w:val="99"/>
    <w:semiHidden/>
    <w:rsid w:val="00402DF9"/>
    <w:pPr>
      <w:spacing w:after="0" w:line="240" w:lineRule="auto"/>
    </w:pPr>
  </w:style>
  <w:style w:type="paragraph" w:styleId="Bibliography">
    <w:name w:val="Bibliography"/>
    <w:basedOn w:val="Normal"/>
    <w:next w:val="Normal"/>
    <w:uiPriority w:val="37"/>
    <w:unhideWhenUsed/>
    <w:rsid w:val="00F256F3"/>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572530">
      <w:bodyDiv w:val="1"/>
      <w:marLeft w:val="0"/>
      <w:marRight w:val="0"/>
      <w:marTop w:val="0"/>
      <w:marBottom w:val="0"/>
      <w:divBdr>
        <w:top w:val="none" w:sz="0" w:space="0" w:color="auto"/>
        <w:left w:val="none" w:sz="0" w:space="0" w:color="auto"/>
        <w:bottom w:val="none" w:sz="0" w:space="0" w:color="auto"/>
        <w:right w:val="none" w:sz="0" w:space="0" w:color="auto"/>
      </w:divBdr>
    </w:div>
    <w:div w:id="341779471">
      <w:bodyDiv w:val="1"/>
      <w:marLeft w:val="0"/>
      <w:marRight w:val="0"/>
      <w:marTop w:val="0"/>
      <w:marBottom w:val="0"/>
      <w:divBdr>
        <w:top w:val="none" w:sz="0" w:space="0" w:color="auto"/>
        <w:left w:val="none" w:sz="0" w:space="0" w:color="auto"/>
        <w:bottom w:val="none" w:sz="0" w:space="0" w:color="auto"/>
        <w:right w:val="none" w:sz="0" w:space="0" w:color="auto"/>
      </w:divBdr>
    </w:div>
    <w:div w:id="394544604">
      <w:bodyDiv w:val="1"/>
      <w:marLeft w:val="0"/>
      <w:marRight w:val="0"/>
      <w:marTop w:val="0"/>
      <w:marBottom w:val="0"/>
      <w:divBdr>
        <w:top w:val="none" w:sz="0" w:space="0" w:color="auto"/>
        <w:left w:val="none" w:sz="0" w:space="0" w:color="auto"/>
        <w:bottom w:val="none" w:sz="0" w:space="0" w:color="auto"/>
        <w:right w:val="none" w:sz="0" w:space="0" w:color="auto"/>
      </w:divBdr>
    </w:div>
    <w:div w:id="437025349">
      <w:bodyDiv w:val="1"/>
      <w:marLeft w:val="0"/>
      <w:marRight w:val="0"/>
      <w:marTop w:val="0"/>
      <w:marBottom w:val="0"/>
      <w:divBdr>
        <w:top w:val="none" w:sz="0" w:space="0" w:color="auto"/>
        <w:left w:val="none" w:sz="0" w:space="0" w:color="auto"/>
        <w:bottom w:val="none" w:sz="0" w:space="0" w:color="auto"/>
        <w:right w:val="none" w:sz="0" w:space="0" w:color="auto"/>
      </w:divBdr>
    </w:div>
    <w:div w:id="579797564">
      <w:bodyDiv w:val="1"/>
      <w:marLeft w:val="0"/>
      <w:marRight w:val="0"/>
      <w:marTop w:val="0"/>
      <w:marBottom w:val="0"/>
      <w:divBdr>
        <w:top w:val="none" w:sz="0" w:space="0" w:color="auto"/>
        <w:left w:val="none" w:sz="0" w:space="0" w:color="auto"/>
        <w:bottom w:val="none" w:sz="0" w:space="0" w:color="auto"/>
        <w:right w:val="none" w:sz="0" w:space="0" w:color="auto"/>
      </w:divBdr>
    </w:div>
    <w:div w:id="643120145">
      <w:bodyDiv w:val="1"/>
      <w:marLeft w:val="0"/>
      <w:marRight w:val="0"/>
      <w:marTop w:val="0"/>
      <w:marBottom w:val="0"/>
      <w:divBdr>
        <w:top w:val="none" w:sz="0" w:space="0" w:color="auto"/>
        <w:left w:val="none" w:sz="0" w:space="0" w:color="auto"/>
        <w:bottom w:val="none" w:sz="0" w:space="0" w:color="auto"/>
        <w:right w:val="none" w:sz="0" w:space="0" w:color="auto"/>
      </w:divBdr>
    </w:div>
    <w:div w:id="905380575">
      <w:bodyDiv w:val="1"/>
      <w:marLeft w:val="0"/>
      <w:marRight w:val="0"/>
      <w:marTop w:val="0"/>
      <w:marBottom w:val="0"/>
      <w:divBdr>
        <w:top w:val="none" w:sz="0" w:space="0" w:color="auto"/>
        <w:left w:val="none" w:sz="0" w:space="0" w:color="auto"/>
        <w:bottom w:val="none" w:sz="0" w:space="0" w:color="auto"/>
        <w:right w:val="none" w:sz="0" w:space="0" w:color="auto"/>
      </w:divBdr>
    </w:div>
    <w:div w:id="916328307">
      <w:bodyDiv w:val="1"/>
      <w:marLeft w:val="0"/>
      <w:marRight w:val="0"/>
      <w:marTop w:val="0"/>
      <w:marBottom w:val="0"/>
      <w:divBdr>
        <w:top w:val="none" w:sz="0" w:space="0" w:color="auto"/>
        <w:left w:val="none" w:sz="0" w:space="0" w:color="auto"/>
        <w:bottom w:val="none" w:sz="0" w:space="0" w:color="auto"/>
        <w:right w:val="none" w:sz="0" w:space="0" w:color="auto"/>
      </w:divBdr>
    </w:div>
    <w:div w:id="986204603">
      <w:bodyDiv w:val="1"/>
      <w:marLeft w:val="0"/>
      <w:marRight w:val="0"/>
      <w:marTop w:val="0"/>
      <w:marBottom w:val="0"/>
      <w:divBdr>
        <w:top w:val="none" w:sz="0" w:space="0" w:color="auto"/>
        <w:left w:val="none" w:sz="0" w:space="0" w:color="auto"/>
        <w:bottom w:val="none" w:sz="0" w:space="0" w:color="auto"/>
        <w:right w:val="none" w:sz="0" w:space="0" w:color="auto"/>
      </w:divBdr>
    </w:div>
    <w:div w:id="1600529846">
      <w:bodyDiv w:val="1"/>
      <w:marLeft w:val="0"/>
      <w:marRight w:val="0"/>
      <w:marTop w:val="0"/>
      <w:marBottom w:val="0"/>
      <w:divBdr>
        <w:top w:val="none" w:sz="0" w:space="0" w:color="auto"/>
        <w:left w:val="none" w:sz="0" w:space="0" w:color="auto"/>
        <w:bottom w:val="none" w:sz="0" w:space="0" w:color="auto"/>
        <w:right w:val="none" w:sz="0" w:space="0" w:color="auto"/>
      </w:divBdr>
    </w:div>
    <w:div w:id="2030518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chart" Target="charts/chart11.xml"/><Relationship Id="rId21" Type="http://schemas.openxmlformats.org/officeDocument/2006/relationships/chart" Target="charts/chart12.xml"/><Relationship Id="rId22" Type="http://schemas.openxmlformats.org/officeDocument/2006/relationships/chart" Target="charts/chart13.xml"/><Relationship Id="rId23" Type="http://schemas.openxmlformats.org/officeDocument/2006/relationships/chart" Target="charts/chart14.xml"/><Relationship Id="rId24" Type="http://schemas.openxmlformats.org/officeDocument/2006/relationships/chart" Target="charts/chart15.xml"/><Relationship Id="rId25" Type="http://schemas.openxmlformats.org/officeDocument/2006/relationships/chart" Target="charts/chart16.xml"/><Relationship Id="rId26" Type="http://schemas.openxmlformats.org/officeDocument/2006/relationships/chart" Target="charts/chart17.xml"/><Relationship Id="rId27" Type="http://schemas.openxmlformats.org/officeDocument/2006/relationships/chart" Target="charts/chart18.xml"/><Relationship Id="rId28" Type="http://schemas.openxmlformats.org/officeDocument/2006/relationships/chart" Target="charts/chart19.xml"/><Relationship Id="rId29" Type="http://schemas.openxmlformats.org/officeDocument/2006/relationships/chart" Target="charts/chart20.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chart" Target="charts/chart21.xml"/><Relationship Id="rId31" Type="http://schemas.openxmlformats.org/officeDocument/2006/relationships/chart" Target="charts/chart22.xml"/><Relationship Id="rId32" Type="http://schemas.openxmlformats.org/officeDocument/2006/relationships/chart" Target="charts/chart23.xml"/><Relationship Id="rId9" Type="http://schemas.openxmlformats.org/officeDocument/2006/relationships/comments" Target="comment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chart" Target="charts/chart24.xml"/><Relationship Id="rId34" Type="http://schemas.openxmlformats.org/officeDocument/2006/relationships/chart" Target="charts/chart25.xml"/><Relationship Id="rId35" Type="http://schemas.openxmlformats.org/officeDocument/2006/relationships/hyperlink" Target="https://circabc.europa.eu/sd/a/83bc5fcd-7118-4912-a4dc-fce4c00e2512/DocHab-04-03-03%20rev3.doc" TargetMode="External"/><Relationship Id="rId36" Type="http://schemas.openxmlformats.org/officeDocument/2006/relationships/hyperlink" Target="http://dx.doi.org/10.5751/ES-07822-200325" TargetMode="External"/><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chart" Target="charts/chart3.xml"/><Relationship Id="rId13" Type="http://schemas.openxmlformats.org/officeDocument/2006/relationships/chart" Target="charts/chart4.xml"/><Relationship Id="rId14" Type="http://schemas.openxmlformats.org/officeDocument/2006/relationships/chart" Target="charts/chart5.xml"/><Relationship Id="rId15" Type="http://schemas.openxmlformats.org/officeDocument/2006/relationships/chart" Target="charts/chart6.xml"/><Relationship Id="rId16" Type="http://schemas.openxmlformats.org/officeDocument/2006/relationships/chart" Target="charts/chart7.xml"/><Relationship Id="rId17" Type="http://schemas.openxmlformats.org/officeDocument/2006/relationships/chart" Target="charts/chart8.xml"/><Relationship Id="rId18" Type="http://schemas.openxmlformats.org/officeDocument/2006/relationships/chart" Target="charts/chart9.xml"/><Relationship Id="rId19" Type="http://schemas.openxmlformats.org/officeDocument/2006/relationships/chart" Target="charts/chart10.xml"/><Relationship Id="rId37" Type="http://schemas.openxmlformats.org/officeDocument/2006/relationships/hyperlink" Target="http://doi.org/10.5539/res.v5n4p1" TargetMode="External"/><Relationship Id="rId38" Type="http://schemas.openxmlformats.org/officeDocument/2006/relationships/hyperlink" Target="http://www.viltskadecenter.se/index.php?option=com_content&amp;task=view&amp;id=83&amp;Itemid=875" TargetMode="External"/><Relationship Id="rId39" Type="http://schemas.openxmlformats.org/officeDocument/2006/relationships/footer" Target="footer1.xml"/><Relationship Id="rId40" Type="http://schemas.openxmlformats.org/officeDocument/2006/relationships/fontTable" Target="fontTable.xml"/><Relationship Id="rId41"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E:\Sweden\PhD\WOLF\Satisfaction%20Function\functions%2020160505.xls" TargetMode="External"/></Relationships>
</file>

<file path=word/charts/_rels/chart10.xml.rels><?xml version="1.0" encoding="UTF-8" standalone="yes"?>
<Relationships xmlns="http://schemas.openxmlformats.org/package/2006/relationships"><Relationship Id="rId1" Type="http://schemas.openxmlformats.org/officeDocument/2006/relationships/themeOverride" Target="../theme/themeOverride10.xml"/><Relationship Id="rId2" Type="http://schemas.openxmlformats.org/officeDocument/2006/relationships/oleObject" Target="file:///E:\Sweden\PhD\WOLF\Satisfaction%20Function\functions%2020160505.xls" TargetMode="External"/></Relationships>
</file>

<file path=word/charts/_rels/chart11.xml.rels><?xml version="1.0" encoding="UTF-8" standalone="yes"?>
<Relationships xmlns="http://schemas.openxmlformats.org/package/2006/relationships"><Relationship Id="rId1" Type="http://schemas.openxmlformats.org/officeDocument/2006/relationships/themeOverride" Target="../theme/themeOverride11.xml"/><Relationship Id="rId2" Type="http://schemas.openxmlformats.org/officeDocument/2006/relationships/oleObject" Target="file:///E:\Sweden\PhD\WOLF\Satisfaction%20Function\functions%2020160505.xls" TargetMode="External"/></Relationships>
</file>

<file path=word/charts/_rels/chart12.xml.rels><?xml version="1.0" encoding="UTF-8" standalone="yes"?>
<Relationships xmlns="http://schemas.openxmlformats.org/package/2006/relationships"><Relationship Id="rId1" Type="http://schemas.openxmlformats.org/officeDocument/2006/relationships/themeOverride" Target="../theme/themeOverride12.xml"/><Relationship Id="rId2" Type="http://schemas.openxmlformats.org/officeDocument/2006/relationships/package" Target="../embeddings/Microsoft_Excel_Sheet1.xlsx"/></Relationships>
</file>

<file path=word/charts/_rels/chart13.xml.rels><?xml version="1.0" encoding="UTF-8" standalone="yes"?>
<Relationships xmlns="http://schemas.openxmlformats.org/package/2006/relationships"><Relationship Id="rId1" Type="http://schemas.openxmlformats.org/officeDocument/2006/relationships/themeOverride" Target="../theme/themeOverride13.xml"/><Relationship Id="rId2" Type="http://schemas.openxmlformats.org/officeDocument/2006/relationships/package" Target="../embeddings/Microsoft_Excel_Sheet2.xlsx"/></Relationships>
</file>

<file path=word/charts/_rels/chart14.xml.rels><?xml version="1.0" encoding="UTF-8" standalone="yes"?>
<Relationships xmlns="http://schemas.openxmlformats.org/package/2006/relationships"><Relationship Id="rId1" Type="http://schemas.openxmlformats.org/officeDocument/2006/relationships/themeOverride" Target="../theme/themeOverride14.xml"/><Relationship Id="rId2" Type="http://schemas.openxmlformats.org/officeDocument/2006/relationships/package" Target="../embeddings/Microsoft_Excel_Sheet3.xlsx"/></Relationships>
</file>

<file path=word/charts/_rels/chart15.xml.rels><?xml version="1.0" encoding="UTF-8" standalone="yes"?>
<Relationships xmlns="http://schemas.openxmlformats.org/package/2006/relationships"><Relationship Id="rId1" Type="http://schemas.openxmlformats.org/officeDocument/2006/relationships/themeOverride" Target="../theme/themeOverride15.xml"/><Relationship Id="rId2" Type="http://schemas.openxmlformats.org/officeDocument/2006/relationships/package" Target="../embeddings/Microsoft_Excel_Sheet4.xlsx"/></Relationships>
</file>

<file path=word/charts/_rels/chart16.xml.rels><?xml version="1.0" encoding="UTF-8" standalone="yes"?>
<Relationships xmlns="http://schemas.openxmlformats.org/package/2006/relationships"><Relationship Id="rId1" Type="http://schemas.openxmlformats.org/officeDocument/2006/relationships/themeOverride" Target="../theme/themeOverride16.xml"/><Relationship Id="rId2" Type="http://schemas.openxmlformats.org/officeDocument/2006/relationships/package" Target="../embeddings/Microsoft_Excel_Sheet5.xlsx"/></Relationships>
</file>

<file path=word/charts/_rels/chart17.xml.rels><?xml version="1.0" encoding="UTF-8" standalone="yes"?>
<Relationships xmlns="http://schemas.openxmlformats.org/package/2006/relationships"><Relationship Id="rId1" Type="http://schemas.openxmlformats.org/officeDocument/2006/relationships/themeOverride" Target="../theme/themeOverride17.xml"/><Relationship Id="rId2" Type="http://schemas.openxmlformats.org/officeDocument/2006/relationships/package" Target="../embeddings/Microsoft_Excel_Sheet6.xlsx"/></Relationships>
</file>

<file path=word/charts/_rels/chart18.xml.rels><?xml version="1.0" encoding="UTF-8" standalone="yes"?>
<Relationships xmlns="http://schemas.openxmlformats.org/package/2006/relationships"><Relationship Id="rId1" Type="http://schemas.openxmlformats.org/officeDocument/2006/relationships/themeOverride" Target="../theme/themeOverride18.xml"/><Relationship Id="rId2" Type="http://schemas.openxmlformats.org/officeDocument/2006/relationships/package" Target="../embeddings/Microsoft_Excel_Sheet7.xlsx"/></Relationships>
</file>

<file path=word/charts/_rels/chart19.xml.rels><?xml version="1.0" encoding="UTF-8" standalone="yes"?>
<Relationships xmlns="http://schemas.openxmlformats.org/package/2006/relationships"><Relationship Id="rId1" Type="http://schemas.openxmlformats.org/officeDocument/2006/relationships/themeOverride" Target="../theme/themeOverride19.xml"/><Relationship Id="rId2" Type="http://schemas.openxmlformats.org/officeDocument/2006/relationships/package" Target="../embeddings/Microsoft_Excel_Sheet8.xlsx"/></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oleObject" Target="file:///E:\Sweden\PhD\WOLF\Satisfaction%20Function\functions%2020160505.xls" TargetMode="External"/></Relationships>
</file>

<file path=word/charts/_rels/chart20.xml.rels><?xml version="1.0" encoding="UTF-8" standalone="yes"?>
<Relationships xmlns="http://schemas.openxmlformats.org/package/2006/relationships"><Relationship Id="rId1" Type="http://schemas.openxmlformats.org/officeDocument/2006/relationships/themeOverride" Target="../theme/themeOverride20.xml"/><Relationship Id="rId2" Type="http://schemas.openxmlformats.org/officeDocument/2006/relationships/package" Target="../embeddings/Microsoft_Excel_Sheet9.xlsx"/></Relationships>
</file>

<file path=word/charts/_rels/chart21.xml.rels><?xml version="1.0" encoding="UTF-8" standalone="yes"?>
<Relationships xmlns="http://schemas.openxmlformats.org/package/2006/relationships"><Relationship Id="rId1" Type="http://schemas.openxmlformats.org/officeDocument/2006/relationships/themeOverride" Target="../theme/themeOverride21.xml"/><Relationship Id="rId2" Type="http://schemas.openxmlformats.org/officeDocument/2006/relationships/package" Target="../embeddings/Microsoft_Excel_Sheet10.xlsx"/></Relationships>
</file>

<file path=word/charts/_rels/chart22.xml.rels><?xml version="1.0" encoding="UTF-8" standalone="yes"?>
<Relationships xmlns="http://schemas.openxmlformats.org/package/2006/relationships"><Relationship Id="rId1" Type="http://schemas.openxmlformats.org/officeDocument/2006/relationships/themeOverride" Target="../theme/themeOverride22.xml"/><Relationship Id="rId2" Type="http://schemas.openxmlformats.org/officeDocument/2006/relationships/package" Target="../embeddings/Microsoft_Excel_Sheet11.xlsx"/></Relationships>
</file>

<file path=word/charts/_rels/chart23.xml.rels><?xml version="1.0" encoding="UTF-8" standalone="yes"?>
<Relationships xmlns="http://schemas.openxmlformats.org/package/2006/relationships"><Relationship Id="rId1" Type="http://schemas.openxmlformats.org/officeDocument/2006/relationships/themeOverride" Target="../theme/themeOverride23.xml"/><Relationship Id="rId2" Type="http://schemas.openxmlformats.org/officeDocument/2006/relationships/oleObject" Target="file:///E:\Sweden\PhD\WOLF\Satisfaction%20Function\functions%2020160505.xls" TargetMode="External"/></Relationships>
</file>

<file path=word/charts/_rels/chart24.xml.rels><?xml version="1.0" encoding="UTF-8" standalone="yes"?>
<Relationships xmlns="http://schemas.openxmlformats.org/package/2006/relationships"><Relationship Id="rId1" Type="http://schemas.openxmlformats.org/officeDocument/2006/relationships/themeOverride" Target="../theme/themeOverride24.xml"/><Relationship Id="rId2" Type="http://schemas.openxmlformats.org/officeDocument/2006/relationships/oleObject" Target="file:///E:\Sweden\PhD\WOLF\Satisfaction%20Function\functions%2020160505.xls" TargetMode="External"/><Relationship Id="rId3" Type="http://schemas.openxmlformats.org/officeDocument/2006/relationships/chartUserShapes" Target="../drawings/drawing1.xml"/></Relationships>
</file>

<file path=word/charts/_rels/chart25.xml.rels><?xml version="1.0" encoding="UTF-8" standalone="yes"?>
<Relationships xmlns="http://schemas.openxmlformats.org/package/2006/relationships"><Relationship Id="rId1" Type="http://schemas.openxmlformats.org/officeDocument/2006/relationships/themeOverride" Target="../theme/themeOverride25.xml"/><Relationship Id="rId2" Type="http://schemas.openxmlformats.org/officeDocument/2006/relationships/package" Target="../embeddings/Microsoft_Excel_Sheet12.xlsx"/></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oleObject" Target="file:///E:\Sweden\PhD\WOLF\Satisfaction%20Function\functions%2020160505.xls" TargetMode="External"/></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oleObject" Target="file:///E:\Sweden\PhD\WOLF\Satisfaction%20Function\functions%2020160505.xls" TargetMode="External"/></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5.xml"/><Relationship Id="rId2" Type="http://schemas.openxmlformats.org/officeDocument/2006/relationships/oleObject" Target="file:///E:\Sweden\PhD\WOLF\Satisfaction%20Function\functions%2020160505.xls" TargetMode="External"/></Relationships>
</file>

<file path=word/charts/_rels/chart6.xml.rels><?xml version="1.0" encoding="UTF-8" standalone="yes"?>
<Relationships xmlns="http://schemas.openxmlformats.org/package/2006/relationships"><Relationship Id="rId1" Type="http://schemas.openxmlformats.org/officeDocument/2006/relationships/themeOverride" Target="../theme/themeOverride6.xml"/><Relationship Id="rId2" Type="http://schemas.openxmlformats.org/officeDocument/2006/relationships/oleObject" Target="file:///E:\Sweden\PhD\WOLF\Satisfaction%20Function\functions%2020160505.xls" TargetMode="External"/></Relationships>
</file>

<file path=word/charts/_rels/chart7.xml.rels><?xml version="1.0" encoding="UTF-8" standalone="yes"?>
<Relationships xmlns="http://schemas.openxmlformats.org/package/2006/relationships"><Relationship Id="rId1" Type="http://schemas.openxmlformats.org/officeDocument/2006/relationships/themeOverride" Target="../theme/themeOverride7.xml"/><Relationship Id="rId2" Type="http://schemas.openxmlformats.org/officeDocument/2006/relationships/oleObject" Target="file:///E:\Sweden\PhD\WOLF\Satisfaction%20Function\functions%2020160505.xls" TargetMode="External"/></Relationships>
</file>

<file path=word/charts/_rels/chart8.xml.rels><?xml version="1.0" encoding="UTF-8" standalone="yes"?>
<Relationships xmlns="http://schemas.openxmlformats.org/package/2006/relationships"><Relationship Id="rId1" Type="http://schemas.openxmlformats.org/officeDocument/2006/relationships/themeOverride" Target="../theme/themeOverride8.xml"/><Relationship Id="rId2" Type="http://schemas.openxmlformats.org/officeDocument/2006/relationships/oleObject" Target="file:///E:\Sweden\PhD\WOLF\Satisfaction%20Function\functions%2020160505.xls" TargetMode="External"/></Relationships>
</file>

<file path=word/charts/_rels/chart9.xml.rels><?xml version="1.0" encoding="UTF-8" standalone="yes"?>
<Relationships xmlns="http://schemas.openxmlformats.org/package/2006/relationships"><Relationship Id="rId1" Type="http://schemas.openxmlformats.org/officeDocument/2006/relationships/themeOverride" Target="../theme/themeOverride9.xml"/><Relationship Id="rId2" Type="http://schemas.openxmlformats.org/officeDocument/2006/relationships/oleObject" Target="file:///E:\Sweden\PhD\WOLF\Satisfaction%20Function\functions%2020160505.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layout/>
      <c:overlay val="0"/>
    </c:title>
    <c:autoTitleDeleted val="0"/>
    <c:plotArea>
      <c:layout/>
      <c:lineChart>
        <c:grouping val="standard"/>
        <c:varyColors val="0"/>
        <c:ser>
          <c:idx val="1"/>
          <c:order val="0"/>
          <c:tx>
            <c:strRef>
              <c:f>Biodiversity!$B$1</c:f>
              <c:strCache>
                <c:ptCount val="1"/>
                <c:pt idx="0">
                  <c:v>Biodiversity</c:v>
                </c:pt>
              </c:strCache>
            </c:strRef>
          </c:tx>
          <c:spPr>
            <a:ln>
              <a:solidFill>
                <a:schemeClr val="accent1"/>
              </a:solidFill>
            </a:ln>
          </c:spPr>
          <c:marker>
            <c:symbol val="none"/>
          </c:marker>
          <c:cat>
            <c:numRef>
              <c:f>Biodiversity!$A$2:$A$322</c:f>
              <c:numCache>
                <c:formatCode>General</c:formatCode>
                <c:ptCount val="3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pt idx="121">
                  <c:v>1210.0</c:v>
                </c:pt>
                <c:pt idx="122">
                  <c:v>1220.0</c:v>
                </c:pt>
                <c:pt idx="123">
                  <c:v>1230.0</c:v>
                </c:pt>
                <c:pt idx="124">
                  <c:v>1240.0</c:v>
                </c:pt>
                <c:pt idx="125">
                  <c:v>1250.0</c:v>
                </c:pt>
                <c:pt idx="126">
                  <c:v>1260.0</c:v>
                </c:pt>
                <c:pt idx="127">
                  <c:v>1270.0</c:v>
                </c:pt>
                <c:pt idx="128">
                  <c:v>1280.0</c:v>
                </c:pt>
                <c:pt idx="129">
                  <c:v>1290.0</c:v>
                </c:pt>
                <c:pt idx="130">
                  <c:v>1300.0</c:v>
                </c:pt>
                <c:pt idx="131">
                  <c:v>1310.0</c:v>
                </c:pt>
                <c:pt idx="132">
                  <c:v>1320.0</c:v>
                </c:pt>
                <c:pt idx="133">
                  <c:v>1330.0</c:v>
                </c:pt>
                <c:pt idx="134">
                  <c:v>1340.0</c:v>
                </c:pt>
                <c:pt idx="135">
                  <c:v>1350.0</c:v>
                </c:pt>
                <c:pt idx="136">
                  <c:v>1360.0</c:v>
                </c:pt>
                <c:pt idx="137">
                  <c:v>1370.0</c:v>
                </c:pt>
                <c:pt idx="138">
                  <c:v>1380.0</c:v>
                </c:pt>
                <c:pt idx="139">
                  <c:v>1390.0</c:v>
                </c:pt>
                <c:pt idx="140">
                  <c:v>1400.0</c:v>
                </c:pt>
                <c:pt idx="141">
                  <c:v>1410.0</c:v>
                </c:pt>
                <c:pt idx="142">
                  <c:v>1420.0</c:v>
                </c:pt>
                <c:pt idx="143">
                  <c:v>1430.0</c:v>
                </c:pt>
                <c:pt idx="144">
                  <c:v>1440.0</c:v>
                </c:pt>
                <c:pt idx="145">
                  <c:v>1450.0</c:v>
                </c:pt>
                <c:pt idx="146">
                  <c:v>1460.0</c:v>
                </c:pt>
                <c:pt idx="147">
                  <c:v>1470.0</c:v>
                </c:pt>
                <c:pt idx="148">
                  <c:v>1480.0</c:v>
                </c:pt>
                <c:pt idx="149">
                  <c:v>1490.0</c:v>
                </c:pt>
                <c:pt idx="150">
                  <c:v>1500.0</c:v>
                </c:pt>
                <c:pt idx="151">
                  <c:v>1510.0</c:v>
                </c:pt>
                <c:pt idx="152">
                  <c:v>1520.0</c:v>
                </c:pt>
                <c:pt idx="153">
                  <c:v>1530.0</c:v>
                </c:pt>
                <c:pt idx="154">
                  <c:v>1540.0</c:v>
                </c:pt>
                <c:pt idx="155">
                  <c:v>1550.0</c:v>
                </c:pt>
                <c:pt idx="156">
                  <c:v>1560.0</c:v>
                </c:pt>
                <c:pt idx="157">
                  <c:v>1570.0</c:v>
                </c:pt>
                <c:pt idx="158">
                  <c:v>1580.0</c:v>
                </c:pt>
                <c:pt idx="159">
                  <c:v>1590.0</c:v>
                </c:pt>
                <c:pt idx="160">
                  <c:v>1600.0</c:v>
                </c:pt>
                <c:pt idx="161">
                  <c:v>1610.0</c:v>
                </c:pt>
                <c:pt idx="162">
                  <c:v>1620.0</c:v>
                </c:pt>
                <c:pt idx="163">
                  <c:v>1630.0</c:v>
                </c:pt>
                <c:pt idx="164">
                  <c:v>1640.0</c:v>
                </c:pt>
                <c:pt idx="165">
                  <c:v>1650.0</c:v>
                </c:pt>
                <c:pt idx="166">
                  <c:v>1660.0</c:v>
                </c:pt>
                <c:pt idx="167">
                  <c:v>1670.0</c:v>
                </c:pt>
                <c:pt idx="168">
                  <c:v>1680.0</c:v>
                </c:pt>
                <c:pt idx="169">
                  <c:v>1690.0</c:v>
                </c:pt>
                <c:pt idx="170">
                  <c:v>1700.0</c:v>
                </c:pt>
                <c:pt idx="171">
                  <c:v>1710.0</c:v>
                </c:pt>
                <c:pt idx="172">
                  <c:v>1720.0</c:v>
                </c:pt>
                <c:pt idx="173">
                  <c:v>1730.0</c:v>
                </c:pt>
                <c:pt idx="174">
                  <c:v>1740.0</c:v>
                </c:pt>
                <c:pt idx="175">
                  <c:v>1750.0</c:v>
                </c:pt>
                <c:pt idx="176">
                  <c:v>1760.0</c:v>
                </c:pt>
                <c:pt idx="177">
                  <c:v>1770.0</c:v>
                </c:pt>
                <c:pt idx="178">
                  <c:v>1780.0</c:v>
                </c:pt>
                <c:pt idx="179">
                  <c:v>1790.0</c:v>
                </c:pt>
                <c:pt idx="180">
                  <c:v>1800.0</c:v>
                </c:pt>
                <c:pt idx="181">
                  <c:v>1810.0</c:v>
                </c:pt>
                <c:pt idx="182">
                  <c:v>1820.0</c:v>
                </c:pt>
                <c:pt idx="183">
                  <c:v>1830.0</c:v>
                </c:pt>
                <c:pt idx="184">
                  <c:v>1840.0</c:v>
                </c:pt>
                <c:pt idx="185">
                  <c:v>1850.0</c:v>
                </c:pt>
                <c:pt idx="186">
                  <c:v>1860.0</c:v>
                </c:pt>
                <c:pt idx="187">
                  <c:v>1870.0</c:v>
                </c:pt>
                <c:pt idx="188">
                  <c:v>1880.0</c:v>
                </c:pt>
                <c:pt idx="189">
                  <c:v>1890.0</c:v>
                </c:pt>
                <c:pt idx="190">
                  <c:v>1900.0</c:v>
                </c:pt>
                <c:pt idx="191">
                  <c:v>1910.0</c:v>
                </c:pt>
                <c:pt idx="192">
                  <c:v>1920.0</c:v>
                </c:pt>
                <c:pt idx="193">
                  <c:v>1930.0</c:v>
                </c:pt>
                <c:pt idx="194">
                  <c:v>1940.0</c:v>
                </c:pt>
                <c:pt idx="195">
                  <c:v>1950.0</c:v>
                </c:pt>
                <c:pt idx="196">
                  <c:v>1960.0</c:v>
                </c:pt>
                <c:pt idx="197">
                  <c:v>1970.0</c:v>
                </c:pt>
                <c:pt idx="198">
                  <c:v>1980.0</c:v>
                </c:pt>
                <c:pt idx="199">
                  <c:v>1990.0</c:v>
                </c:pt>
                <c:pt idx="200">
                  <c:v>2000.0</c:v>
                </c:pt>
                <c:pt idx="201">
                  <c:v>2010.0</c:v>
                </c:pt>
                <c:pt idx="202">
                  <c:v>2020.0</c:v>
                </c:pt>
                <c:pt idx="203">
                  <c:v>2030.0</c:v>
                </c:pt>
                <c:pt idx="204">
                  <c:v>2040.0</c:v>
                </c:pt>
                <c:pt idx="205">
                  <c:v>2050.0</c:v>
                </c:pt>
                <c:pt idx="206">
                  <c:v>2060.0</c:v>
                </c:pt>
                <c:pt idx="207">
                  <c:v>2070.0</c:v>
                </c:pt>
                <c:pt idx="208">
                  <c:v>2080.0</c:v>
                </c:pt>
                <c:pt idx="209">
                  <c:v>2090.0</c:v>
                </c:pt>
                <c:pt idx="210">
                  <c:v>2100.0</c:v>
                </c:pt>
                <c:pt idx="211">
                  <c:v>2110.0</c:v>
                </c:pt>
                <c:pt idx="212">
                  <c:v>2120.0</c:v>
                </c:pt>
                <c:pt idx="213">
                  <c:v>2130.0</c:v>
                </c:pt>
                <c:pt idx="214">
                  <c:v>2140.0</c:v>
                </c:pt>
                <c:pt idx="215">
                  <c:v>2150.0</c:v>
                </c:pt>
                <c:pt idx="216">
                  <c:v>2160.0</c:v>
                </c:pt>
                <c:pt idx="217">
                  <c:v>2170.0</c:v>
                </c:pt>
                <c:pt idx="218">
                  <c:v>2180.0</c:v>
                </c:pt>
                <c:pt idx="219">
                  <c:v>2190.0</c:v>
                </c:pt>
                <c:pt idx="220">
                  <c:v>2200.0</c:v>
                </c:pt>
                <c:pt idx="221">
                  <c:v>2210.0</c:v>
                </c:pt>
                <c:pt idx="222">
                  <c:v>2220.0</c:v>
                </c:pt>
                <c:pt idx="223">
                  <c:v>2230.0</c:v>
                </c:pt>
                <c:pt idx="224">
                  <c:v>2240.0</c:v>
                </c:pt>
                <c:pt idx="225">
                  <c:v>2250.0</c:v>
                </c:pt>
                <c:pt idx="226">
                  <c:v>2260.0</c:v>
                </c:pt>
                <c:pt idx="227">
                  <c:v>2270.0</c:v>
                </c:pt>
                <c:pt idx="228">
                  <c:v>2280.0</c:v>
                </c:pt>
                <c:pt idx="229">
                  <c:v>2290.0</c:v>
                </c:pt>
                <c:pt idx="230">
                  <c:v>2300.0</c:v>
                </c:pt>
                <c:pt idx="231">
                  <c:v>2310.0</c:v>
                </c:pt>
                <c:pt idx="232">
                  <c:v>2320.0</c:v>
                </c:pt>
                <c:pt idx="233">
                  <c:v>2330.0</c:v>
                </c:pt>
                <c:pt idx="234">
                  <c:v>2340.0</c:v>
                </c:pt>
                <c:pt idx="235">
                  <c:v>2350.0</c:v>
                </c:pt>
                <c:pt idx="236">
                  <c:v>2360.0</c:v>
                </c:pt>
                <c:pt idx="237">
                  <c:v>2370.0</c:v>
                </c:pt>
                <c:pt idx="238">
                  <c:v>2380.0</c:v>
                </c:pt>
                <c:pt idx="239">
                  <c:v>2390.0</c:v>
                </c:pt>
                <c:pt idx="240">
                  <c:v>2400.0</c:v>
                </c:pt>
                <c:pt idx="241">
                  <c:v>2410.0</c:v>
                </c:pt>
                <c:pt idx="242">
                  <c:v>2420.0</c:v>
                </c:pt>
                <c:pt idx="243">
                  <c:v>2430.0</c:v>
                </c:pt>
                <c:pt idx="244">
                  <c:v>2440.0</c:v>
                </c:pt>
                <c:pt idx="245">
                  <c:v>2450.0</c:v>
                </c:pt>
                <c:pt idx="246">
                  <c:v>2460.0</c:v>
                </c:pt>
                <c:pt idx="247">
                  <c:v>2470.0</c:v>
                </c:pt>
                <c:pt idx="248">
                  <c:v>2480.0</c:v>
                </c:pt>
                <c:pt idx="249">
                  <c:v>2490.0</c:v>
                </c:pt>
                <c:pt idx="250">
                  <c:v>2500.0</c:v>
                </c:pt>
                <c:pt idx="251">
                  <c:v>2510.0</c:v>
                </c:pt>
                <c:pt idx="252">
                  <c:v>2520.0</c:v>
                </c:pt>
                <c:pt idx="253">
                  <c:v>2530.0</c:v>
                </c:pt>
                <c:pt idx="254">
                  <c:v>2540.0</c:v>
                </c:pt>
                <c:pt idx="255">
                  <c:v>2550.0</c:v>
                </c:pt>
                <c:pt idx="256">
                  <c:v>2560.0</c:v>
                </c:pt>
                <c:pt idx="257">
                  <c:v>2570.0</c:v>
                </c:pt>
                <c:pt idx="258">
                  <c:v>2580.0</c:v>
                </c:pt>
                <c:pt idx="259">
                  <c:v>2590.0</c:v>
                </c:pt>
                <c:pt idx="260">
                  <c:v>2600.0</c:v>
                </c:pt>
                <c:pt idx="261">
                  <c:v>2610.0</c:v>
                </c:pt>
                <c:pt idx="262">
                  <c:v>2620.0</c:v>
                </c:pt>
                <c:pt idx="263">
                  <c:v>2630.0</c:v>
                </c:pt>
                <c:pt idx="264">
                  <c:v>2640.0</c:v>
                </c:pt>
                <c:pt idx="265">
                  <c:v>2650.0</c:v>
                </c:pt>
                <c:pt idx="266">
                  <c:v>2660.0</c:v>
                </c:pt>
                <c:pt idx="267">
                  <c:v>2670.0</c:v>
                </c:pt>
                <c:pt idx="268">
                  <c:v>2680.0</c:v>
                </c:pt>
                <c:pt idx="269">
                  <c:v>2690.0</c:v>
                </c:pt>
                <c:pt idx="270">
                  <c:v>2700.0</c:v>
                </c:pt>
                <c:pt idx="271">
                  <c:v>2710.0</c:v>
                </c:pt>
                <c:pt idx="272">
                  <c:v>2720.0</c:v>
                </c:pt>
                <c:pt idx="273">
                  <c:v>2730.0</c:v>
                </c:pt>
                <c:pt idx="274">
                  <c:v>2740.0</c:v>
                </c:pt>
                <c:pt idx="275">
                  <c:v>2750.0</c:v>
                </c:pt>
                <c:pt idx="276">
                  <c:v>2760.0</c:v>
                </c:pt>
                <c:pt idx="277">
                  <c:v>2770.0</c:v>
                </c:pt>
                <c:pt idx="278">
                  <c:v>2780.0</c:v>
                </c:pt>
                <c:pt idx="279">
                  <c:v>2790.0</c:v>
                </c:pt>
                <c:pt idx="280">
                  <c:v>2800.0</c:v>
                </c:pt>
                <c:pt idx="281">
                  <c:v>2810.0</c:v>
                </c:pt>
                <c:pt idx="282">
                  <c:v>2820.0</c:v>
                </c:pt>
                <c:pt idx="283">
                  <c:v>2830.0</c:v>
                </c:pt>
                <c:pt idx="284">
                  <c:v>2840.0</c:v>
                </c:pt>
                <c:pt idx="285">
                  <c:v>2850.0</c:v>
                </c:pt>
                <c:pt idx="286">
                  <c:v>2860.0</c:v>
                </c:pt>
                <c:pt idx="287">
                  <c:v>2870.0</c:v>
                </c:pt>
                <c:pt idx="288">
                  <c:v>2880.0</c:v>
                </c:pt>
                <c:pt idx="289">
                  <c:v>2890.0</c:v>
                </c:pt>
                <c:pt idx="290">
                  <c:v>2900.0</c:v>
                </c:pt>
                <c:pt idx="291">
                  <c:v>2910.0</c:v>
                </c:pt>
                <c:pt idx="292">
                  <c:v>2920.0</c:v>
                </c:pt>
                <c:pt idx="293">
                  <c:v>2930.0</c:v>
                </c:pt>
                <c:pt idx="294">
                  <c:v>2940.0</c:v>
                </c:pt>
                <c:pt idx="295">
                  <c:v>2950.0</c:v>
                </c:pt>
                <c:pt idx="296">
                  <c:v>2960.0</c:v>
                </c:pt>
                <c:pt idx="297">
                  <c:v>2970.0</c:v>
                </c:pt>
                <c:pt idx="298">
                  <c:v>2980.0</c:v>
                </c:pt>
                <c:pt idx="299">
                  <c:v>2990.0</c:v>
                </c:pt>
                <c:pt idx="300">
                  <c:v>3000.0</c:v>
                </c:pt>
              </c:numCache>
            </c:numRef>
          </c:cat>
          <c:val>
            <c:numRef>
              <c:f>Biodiversity!$D$2:$D$122</c:f>
              <c:numCache>
                <c:formatCode>General</c:formatCode>
                <c:ptCount val="121"/>
                <c:pt idx="0">
                  <c:v>0.0207939123064651</c:v>
                </c:pt>
                <c:pt idx="1">
                  <c:v>0.024226281204399</c:v>
                </c:pt>
                <c:pt idx="2">
                  <c:v>0.0281382370957962</c:v>
                </c:pt>
                <c:pt idx="3">
                  <c:v>0.032581164338625</c:v>
                </c:pt>
                <c:pt idx="4">
                  <c:v>0.037609356363214</c:v>
                </c:pt>
                <c:pt idx="5">
                  <c:v>0.0432797543051075</c:v>
                </c:pt>
                <c:pt idx="6">
                  <c:v>0.049651601048364</c:v>
                </c:pt>
                <c:pt idx="7">
                  <c:v>0.0567860045117451</c:v>
                </c:pt>
                <c:pt idx="8">
                  <c:v>0.064745405169653</c:v>
                </c:pt>
                <c:pt idx="9">
                  <c:v>0.0735929442656775</c:v>
                </c:pt>
                <c:pt idx="10">
                  <c:v>0.0833917309512855</c:v>
                </c:pt>
                <c:pt idx="11">
                  <c:v>0.0942040086578222</c:v>
                </c:pt>
                <c:pt idx="12">
                  <c:v>0.106090223367796</c:v>
                </c:pt>
                <c:pt idx="13">
                  <c:v>0.119107999060831</c:v>
                </c:pt>
                <c:pt idx="14">
                  <c:v>0.133311028427625</c:v>
                </c:pt>
                <c:pt idx="15">
                  <c:v>0.148747889916173</c:v>
                </c:pt>
                <c:pt idx="16">
                  <c:v>0.165460805230766</c:v>
                </c:pt>
                <c:pt idx="17">
                  <c:v>0.18348435446665</c:v>
                </c:pt>
                <c:pt idx="18">
                  <c:v>0.202844169042977</c:v>
                </c:pt>
                <c:pt idx="19">
                  <c:v>0.223555625396921</c:v>
                </c:pt>
                <c:pt idx="20">
                  <c:v>0.245622564920367</c:v>
                </c:pt>
                <c:pt idx="21">
                  <c:v>0.269036067753067</c:v>
                </c:pt>
                <c:pt idx="22">
                  <c:v>0.293773309689078</c:v>
                </c:pt>
                <c:pt idx="23">
                  <c:v>0.319796532508375</c:v>
                </c:pt>
                <c:pt idx="24">
                  <c:v>0.347052158423196</c:v>
                </c:pt>
                <c:pt idx="25">
                  <c:v>0.375470078952483</c:v>
                </c:pt>
                <c:pt idx="26">
                  <c:v>0.404963147348132</c:v>
                </c:pt>
                <c:pt idx="27">
                  <c:v>0.435426901654851</c:v>
                </c:pt>
                <c:pt idx="28">
                  <c:v>0.466739542576079</c:v>
                </c:pt>
                <c:pt idx="29">
                  <c:v>0.498762186553232</c:v>
                </c:pt>
                <c:pt idx="30">
                  <c:v>0.531339409884027</c:v>
                </c:pt>
                <c:pt idx="31">
                  <c:v>0.564300094376852</c:v>
                </c:pt>
                <c:pt idx="32">
                  <c:v>0.597458579059613</c:v>
                </c:pt>
                <c:pt idx="33">
                  <c:v>0.630616115958965</c:v>
                </c:pt>
                <c:pt idx="34">
                  <c:v>0.663562621089689</c:v>
                </c:pt>
                <c:pt idx="35">
                  <c:v>0.696078704716796</c:v>
                </c:pt>
                <c:pt idx="36">
                  <c:v>0.727937957863895</c:v>
                </c:pt>
                <c:pt idx="37">
                  <c:v>0.758909465141325</c:v>
                </c:pt>
                <c:pt idx="38">
                  <c:v>0.788760507462598</c:v>
                </c:pt>
                <c:pt idx="39">
                  <c:v>0.817259412311838</c:v>
                </c:pt>
                <c:pt idx="40">
                  <c:v>0.844178504113899</c:v>
                </c:pt>
                <c:pt idx="41">
                  <c:v>0.869297103121727</c:v>
                </c:pt>
                <c:pt idx="42">
                  <c:v>0.892404518228997</c:v>
                </c:pt>
                <c:pt idx="43">
                  <c:v>0.913302977367247</c:v>
                </c:pt>
                <c:pt idx="44">
                  <c:v>0.931810438748131</c:v>
                </c:pt>
                <c:pt idx="45">
                  <c:v>0.947763227216416</c:v>
                </c:pt>
                <c:pt idx="46">
                  <c:v>0.961018442399374</c:v>
                </c:pt>
                <c:pt idx="47">
                  <c:v>0.971456089140592</c:v>
                </c:pt>
                <c:pt idx="48">
                  <c:v>0.978980885815032</c:v>
                </c:pt>
                <c:pt idx="49">
                  <c:v>0.983523712419125</c:v>
                </c:pt>
                <c:pt idx="50">
                  <c:v>0.985042667657858</c:v>
                </c:pt>
                <c:pt idx="51">
                  <c:v>0.983523712419125</c:v>
                </c:pt>
                <c:pt idx="52">
                  <c:v>0.978980885815032</c:v>
                </c:pt>
                <c:pt idx="53">
                  <c:v>0.971456089140592</c:v>
                </c:pt>
                <c:pt idx="54">
                  <c:v>0.961018442399374</c:v>
                </c:pt>
                <c:pt idx="55">
                  <c:v>0.947763227216416</c:v>
                </c:pt>
                <c:pt idx="56">
                  <c:v>0.931810438748131</c:v>
                </c:pt>
                <c:pt idx="57">
                  <c:v>0.913302977367247</c:v>
                </c:pt>
                <c:pt idx="58">
                  <c:v>0.892404518228997</c:v>
                </c:pt>
                <c:pt idx="59">
                  <c:v>0.869297103121727</c:v>
                </c:pt>
                <c:pt idx="60">
                  <c:v>0.844178504113899</c:v>
                </c:pt>
                <c:pt idx="61">
                  <c:v>0.817259412311838</c:v>
                </c:pt>
                <c:pt idx="62">
                  <c:v>0.788760507462598</c:v>
                </c:pt>
                <c:pt idx="63">
                  <c:v>0.758909465141325</c:v>
                </c:pt>
                <c:pt idx="64">
                  <c:v>0.727937957863895</c:v>
                </c:pt>
                <c:pt idx="65">
                  <c:v>0.696078704716796</c:v>
                </c:pt>
                <c:pt idx="66">
                  <c:v>0.663562621089689</c:v>
                </c:pt>
                <c:pt idx="67">
                  <c:v>0.630616115958965</c:v>
                </c:pt>
                <c:pt idx="68">
                  <c:v>0.597458579059613</c:v>
                </c:pt>
                <c:pt idx="69">
                  <c:v>0.564300094376852</c:v>
                </c:pt>
                <c:pt idx="70">
                  <c:v>0.531339409884027</c:v>
                </c:pt>
                <c:pt idx="71">
                  <c:v>0.498762186553232</c:v>
                </c:pt>
                <c:pt idx="72">
                  <c:v>0.466739542576079</c:v>
                </c:pt>
                <c:pt idx="73">
                  <c:v>0.435426901654851</c:v>
                </c:pt>
                <c:pt idx="74">
                  <c:v>0.404963147348132</c:v>
                </c:pt>
                <c:pt idx="75">
                  <c:v>0.375470078952483</c:v>
                </c:pt>
                <c:pt idx="76">
                  <c:v>0.347052158423196</c:v>
                </c:pt>
                <c:pt idx="77">
                  <c:v>0.319796532508375</c:v>
                </c:pt>
                <c:pt idx="78">
                  <c:v>0.293773309689078</c:v>
                </c:pt>
                <c:pt idx="79">
                  <c:v>0.269036067753067</c:v>
                </c:pt>
                <c:pt idx="80">
                  <c:v>0.245622564920367</c:v>
                </c:pt>
                <c:pt idx="81">
                  <c:v>0.223555625396921</c:v>
                </c:pt>
                <c:pt idx="82">
                  <c:v>0.202844169042977</c:v>
                </c:pt>
                <c:pt idx="83">
                  <c:v>0.18348435446665</c:v>
                </c:pt>
                <c:pt idx="84">
                  <c:v>0.165460805230766</c:v>
                </c:pt>
                <c:pt idx="85">
                  <c:v>0.148747889916173</c:v>
                </c:pt>
                <c:pt idx="86">
                  <c:v>0.133311028427625</c:v>
                </c:pt>
                <c:pt idx="87">
                  <c:v>0.119107999060831</c:v>
                </c:pt>
                <c:pt idx="88">
                  <c:v>0.106090223367796</c:v>
                </c:pt>
                <c:pt idx="89">
                  <c:v>0.0942040086578222</c:v>
                </c:pt>
                <c:pt idx="90">
                  <c:v>0.0833917309512855</c:v>
                </c:pt>
                <c:pt idx="91">
                  <c:v>0.0735929442656775</c:v>
                </c:pt>
                <c:pt idx="92">
                  <c:v>0.064745405169653</c:v>
                </c:pt>
                <c:pt idx="93">
                  <c:v>0.0567860045117451</c:v>
                </c:pt>
                <c:pt idx="94">
                  <c:v>0.049651601048364</c:v>
                </c:pt>
                <c:pt idx="95">
                  <c:v>0.0432797543051075</c:v>
                </c:pt>
                <c:pt idx="96">
                  <c:v>0.037609356363214</c:v>
                </c:pt>
                <c:pt idx="97">
                  <c:v>0.032581164338625</c:v>
                </c:pt>
                <c:pt idx="98">
                  <c:v>0.0281382370957962</c:v>
                </c:pt>
                <c:pt idx="99">
                  <c:v>0.024226281204399</c:v>
                </c:pt>
                <c:pt idx="100">
                  <c:v>0.0207939123064651</c:v>
                </c:pt>
                <c:pt idx="101">
                  <c:v>0.017792838924961</c:v>
                </c:pt>
                <c:pt idx="102">
                  <c:v>0.0151779763299047</c:v>
                </c:pt>
                <c:pt idx="103">
                  <c:v>0.0129074984081377</c:v>
                </c:pt>
                <c:pt idx="104">
                  <c:v>0.0109428355850321</c:v>
                </c:pt>
                <c:pt idx="105">
                  <c:v>0.00924862675061202</c:v>
                </c:pt>
                <c:pt idx="106">
                  <c:v>0.00779263288004455</c:v>
                </c:pt>
                <c:pt idx="107">
                  <c:v>0.00654561964056816</c:v>
                </c:pt>
                <c:pt idx="108">
                  <c:v>0.00548121577421358</c:v>
                </c:pt>
                <c:pt idx="109">
                  <c:v>0.00457575346699316</c:v>
                </c:pt>
                <c:pt idx="110">
                  <c:v>0.00380809628713853</c:v>
                </c:pt>
                <c:pt idx="111">
                  <c:v>0.00315945962123004</c:v>
                </c:pt>
                <c:pt idx="112">
                  <c:v>0.00261322787838434</c:v>
                </c:pt>
                <c:pt idx="113">
                  <c:v>0.00215477208653274</c:v>
                </c:pt>
                <c:pt idx="114">
                  <c:v>0.00177127088547977</c:v>
                </c:pt>
                <c:pt idx="115">
                  <c:v>0.00145153733999185</c:v>
                </c:pt>
                <c:pt idx="116">
                  <c:v>0.00118585346079215</c:v>
                </c:pt>
                <c:pt idx="117">
                  <c:v>0.000965813837495565</c:v>
                </c:pt>
                <c:pt idx="118">
                  <c:v>0.000784179358277873</c:v>
                </c:pt>
                <c:pt idx="119">
                  <c:v>0.000634741617437794</c:v>
                </c:pt>
                <c:pt idx="120">
                  <c:v>0.000512198293254125</c:v>
                </c:pt>
              </c:numCache>
            </c:numRef>
          </c:val>
          <c:smooth val="0"/>
        </c:ser>
        <c:dLbls>
          <c:showLegendKey val="0"/>
          <c:showVal val="0"/>
          <c:showCatName val="0"/>
          <c:showSerName val="0"/>
          <c:showPercent val="0"/>
          <c:showBubbleSize val="0"/>
        </c:dLbls>
        <c:marker val="1"/>
        <c:smooth val="0"/>
        <c:axId val="2109138952"/>
        <c:axId val="2109144696"/>
      </c:lineChart>
      <c:catAx>
        <c:axId val="2109138952"/>
        <c:scaling>
          <c:orientation val="minMax"/>
        </c:scaling>
        <c:delete val="0"/>
        <c:axPos val="b"/>
        <c:title>
          <c:tx>
            <c:rich>
              <a:bodyPr/>
              <a:lstStyle/>
              <a:p>
                <a:pPr>
                  <a:defRPr sz="1000"/>
                </a:pPr>
                <a:r>
                  <a:rPr lang="sv-SE" sz="1000" b="1" i="0" baseline="0">
                    <a:effectLst/>
                  </a:rPr>
                  <a:t>Wolf population</a:t>
                </a:r>
                <a:endParaRPr lang="sv-SE" sz="1000">
                  <a:effectLst/>
                </a:endParaRPr>
              </a:p>
            </c:rich>
          </c:tx>
          <c:layout/>
          <c:overlay val="0"/>
        </c:title>
        <c:numFmt formatCode="General" sourceLinked="1"/>
        <c:majorTickMark val="out"/>
        <c:minorTickMark val="none"/>
        <c:tickLblPos val="nextTo"/>
        <c:crossAx val="2109144696"/>
        <c:crosses val="autoZero"/>
        <c:auto val="1"/>
        <c:lblAlgn val="ctr"/>
        <c:lblOffset val="100"/>
        <c:noMultiLvlLbl val="0"/>
      </c:catAx>
      <c:valAx>
        <c:axId val="2109144696"/>
        <c:scaling>
          <c:orientation val="minMax"/>
        </c:scaling>
        <c:delete val="0"/>
        <c:axPos val="l"/>
        <c:majorGridlines/>
        <c:title>
          <c:tx>
            <c:rich>
              <a:bodyPr/>
              <a:lstStyle/>
              <a:p>
                <a:pPr>
                  <a:defRPr sz="1000"/>
                </a:pPr>
                <a:r>
                  <a:rPr lang="sv-SE" sz="1000" b="1" i="0" baseline="0">
                    <a:effectLst/>
                  </a:rPr>
                  <a:t>Satisfaction level</a:t>
                </a:r>
                <a:endParaRPr lang="sv-SE" sz="1000">
                  <a:effectLst/>
                </a:endParaRPr>
              </a:p>
            </c:rich>
          </c:tx>
          <c:layout/>
          <c:overlay val="0"/>
        </c:title>
        <c:numFmt formatCode="General" sourceLinked="1"/>
        <c:majorTickMark val="none"/>
        <c:minorTickMark val="none"/>
        <c:tickLblPos val="nextTo"/>
        <c:crossAx val="2109138952"/>
        <c:crosses val="autoZero"/>
        <c:crossBetween val="between"/>
      </c:valAx>
    </c:plotArea>
    <c:plotVisOnly val="1"/>
    <c:dispBlanksAs val="gap"/>
    <c:showDLblsOverMax val="0"/>
  </c:chart>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'Hunting culture'!$B$1</c:f>
              <c:strCache>
                <c:ptCount val="1"/>
                <c:pt idx="0">
                  <c:v>Hunting culture</c:v>
                </c:pt>
              </c:strCache>
            </c:strRef>
          </c:tx>
          <c:marker>
            <c:symbol val="none"/>
          </c:marker>
          <c:cat>
            <c:numRef>
              <c:f>'Hunting culture'!$A$2:$A$322</c:f>
              <c:numCache>
                <c:formatCode>General</c:formatCode>
                <c:ptCount val="3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pt idx="121">
                  <c:v>1210.0</c:v>
                </c:pt>
                <c:pt idx="122">
                  <c:v>1220.0</c:v>
                </c:pt>
                <c:pt idx="123">
                  <c:v>1230.0</c:v>
                </c:pt>
                <c:pt idx="124">
                  <c:v>1240.0</c:v>
                </c:pt>
                <c:pt idx="125">
                  <c:v>1250.0</c:v>
                </c:pt>
                <c:pt idx="126">
                  <c:v>1260.0</c:v>
                </c:pt>
                <c:pt idx="127">
                  <c:v>1270.0</c:v>
                </c:pt>
                <c:pt idx="128">
                  <c:v>1280.0</c:v>
                </c:pt>
                <c:pt idx="129">
                  <c:v>1290.0</c:v>
                </c:pt>
                <c:pt idx="130">
                  <c:v>1300.0</c:v>
                </c:pt>
                <c:pt idx="131">
                  <c:v>1310.0</c:v>
                </c:pt>
                <c:pt idx="132">
                  <c:v>1320.0</c:v>
                </c:pt>
                <c:pt idx="133">
                  <c:v>1330.0</c:v>
                </c:pt>
                <c:pt idx="134">
                  <c:v>1340.0</c:v>
                </c:pt>
                <c:pt idx="135">
                  <c:v>1350.0</c:v>
                </c:pt>
                <c:pt idx="136">
                  <c:v>1360.0</c:v>
                </c:pt>
                <c:pt idx="137">
                  <c:v>1370.0</c:v>
                </c:pt>
                <c:pt idx="138">
                  <c:v>1380.0</c:v>
                </c:pt>
                <c:pt idx="139">
                  <c:v>1390.0</c:v>
                </c:pt>
                <c:pt idx="140">
                  <c:v>1400.0</c:v>
                </c:pt>
                <c:pt idx="141">
                  <c:v>1410.0</c:v>
                </c:pt>
                <c:pt idx="142">
                  <c:v>1420.0</c:v>
                </c:pt>
                <c:pt idx="143">
                  <c:v>1430.0</c:v>
                </c:pt>
                <c:pt idx="144">
                  <c:v>1440.0</c:v>
                </c:pt>
                <c:pt idx="145">
                  <c:v>1450.0</c:v>
                </c:pt>
                <c:pt idx="146">
                  <c:v>1460.0</c:v>
                </c:pt>
                <c:pt idx="147">
                  <c:v>1470.0</c:v>
                </c:pt>
                <c:pt idx="148">
                  <c:v>1480.0</c:v>
                </c:pt>
                <c:pt idx="149">
                  <c:v>1490.0</c:v>
                </c:pt>
                <c:pt idx="150">
                  <c:v>1500.0</c:v>
                </c:pt>
                <c:pt idx="151">
                  <c:v>1510.0</c:v>
                </c:pt>
                <c:pt idx="152">
                  <c:v>1520.0</c:v>
                </c:pt>
                <c:pt idx="153">
                  <c:v>1530.0</c:v>
                </c:pt>
                <c:pt idx="154">
                  <c:v>1540.0</c:v>
                </c:pt>
                <c:pt idx="155">
                  <c:v>1550.0</c:v>
                </c:pt>
                <c:pt idx="156">
                  <c:v>1560.0</c:v>
                </c:pt>
                <c:pt idx="157">
                  <c:v>1570.0</c:v>
                </c:pt>
                <c:pt idx="158">
                  <c:v>1580.0</c:v>
                </c:pt>
                <c:pt idx="159">
                  <c:v>1590.0</c:v>
                </c:pt>
                <c:pt idx="160">
                  <c:v>1600.0</c:v>
                </c:pt>
                <c:pt idx="161">
                  <c:v>1610.0</c:v>
                </c:pt>
                <c:pt idx="162">
                  <c:v>1620.0</c:v>
                </c:pt>
                <c:pt idx="163">
                  <c:v>1630.0</c:v>
                </c:pt>
                <c:pt idx="164">
                  <c:v>1640.0</c:v>
                </c:pt>
                <c:pt idx="165">
                  <c:v>1650.0</c:v>
                </c:pt>
                <c:pt idx="166">
                  <c:v>1660.0</c:v>
                </c:pt>
                <c:pt idx="167">
                  <c:v>1670.0</c:v>
                </c:pt>
                <c:pt idx="168">
                  <c:v>1680.0</c:v>
                </c:pt>
                <c:pt idx="169">
                  <c:v>1690.0</c:v>
                </c:pt>
                <c:pt idx="170">
                  <c:v>1700.0</c:v>
                </c:pt>
                <c:pt idx="171">
                  <c:v>1710.0</c:v>
                </c:pt>
                <c:pt idx="172">
                  <c:v>1720.0</c:v>
                </c:pt>
                <c:pt idx="173">
                  <c:v>1730.0</c:v>
                </c:pt>
                <c:pt idx="174">
                  <c:v>1740.0</c:v>
                </c:pt>
                <c:pt idx="175">
                  <c:v>1750.0</c:v>
                </c:pt>
                <c:pt idx="176">
                  <c:v>1760.0</c:v>
                </c:pt>
                <c:pt idx="177">
                  <c:v>1770.0</c:v>
                </c:pt>
                <c:pt idx="178">
                  <c:v>1780.0</c:v>
                </c:pt>
                <c:pt idx="179">
                  <c:v>1790.0</c:v>
                </c:pt>
                <c:pt idx="180">
                  <c:v>1800.0</c:v>
                </c:pt>
                <c:pt idx="181">
                  <c:v>1810.0</c:v>
                </c:pt>
                <c:pt idx="182">
                  <c:v>1820.0</c:v>
                </c:pt>
                <c:pt idx="183">
                  <c:v>1830.0</c:v>
                </c:pt>
                <c:pt idx="184">
                  <c:v>1840.0</c:v>
                </c:pt>
                <c:pt idx="185">
                  <c:v>1850.0</c:v>
                </c:pt>
                <c:pt idx="186">
                  <c:v>1860.0</c:v>
                </c:pt>
                <c:pt idx="187">
                  <c:v>1870.0</c:v>
                </c:pt>
                <c:pt idx="188">
                  <c:v>1880.0</c:v>
                </c:pt>
                <c:pt idx="189">
                  <c:v>1890.0</c:v>
                </c:pt>
                <c:pt idx="190">
                  <c:v>1900.0</c:v>
                </c:pt>
                <c:pt idx="191">
                  <c:v>1910.0</c:v>
                </c:pt>
                <c:pt idx="192">
                  <c:v>1920.0</c:v>
                </c:pt>
                <c:pt idx="193">
                  <c:v>1930.0</c:v>
                </c:pt>
                <c:pt idx="194">
                  <c:v>1940.0</c:v>
                </c:pt>
                <c:pt idx="195">
                  <c:v>1950.0</c:v>
                </c:pt>
                <c:pt idx="196">
                  <c:v>1960.0</c:v>
                </c:pt>
                <c:pt idx="197">
                  <c:v>1970.0</c:v>
                </c:pt>
                <c:pt idx="198">
                  <c:v>1980.0</c:v>
                </c:pt>
                <c:pt idx="199">
                  <c:v>1990.0</c:v>
                </c:pt>
                <c:pt idx="200">
                  <c:v>2000.0</c:v>
                </c:pt>
                <c:pt idx="201">
                  <c:v>2010.0</c:v>
                </c:pt>
                <c:pt idx="202">
                  <c:v>2020.0</c:v>
                </c:pt>
                <c:pt idx="203">
                  <c:v>2030.0</c:v>
                </c:pt>
                <c:pt idx="204">
                  <c:v>2040.0</c:v>
                </c:pt>
                <c:pt idx="205">
                  <c:v>2050.0</c:v>
                </c:pt>
                <c:pt idx="206">
                  <c:v>2060.0</c:v>
                </c:pt>
                <c:pt idx="207">
                  <c:v>2070.0</c:v>
                </c:pt>
                <c:pt idx="208">
                  <c:v>2080.0</c:v>
                </c:pt>
                <c:pt idx="209">
                  <c:v>2090.0</c:v>
                </c:pt>
                <c:pt idx="210">
                  <c:v>2100.0</c:v>
                </c:pt>
                <c:pt idx="211">
                  <c:v>2110.0</c:v>
                </c:pt>
                <c:pt idx="212">
                  <c:v>2120.0</c:v>
                </c:pt>
                <c:pt idx="213">
                  <c:v>2130.0</c:v>
                </c:pt>
                <c:pt idx="214">
                  <c:v>2140.0</c:v>
                </c:pt>
                <c:pt idx="215">
                  <c:v>2150.0</c:v>
                </c:pt>
                <c:pt idx="216">
                  <c:v>2160.0</c:v>
                </c:pt>
                <c:pt idx="217">
                  <c:v>2170.0</c:v>
                </c:pt>
                <c:pt idx="218">
                  <c:v>2180.0</c:v>
                </c:pt>
                <c:pt idx="219">
                  <c:v>2190.0</c:v>
                </c:pt>
                <c:pt idx="220">
                  <c:v>2200.0</c:v>
                </c:pt>
                <c:pt idx="221">
                  <c:v>2210.0</c:v>
                </c:pt>
                <c:pt idx="222">
                  <c:v>2220.0</c:v>
                </c:pt>
                <c:pt idx="223">
                  <c:v>2230.0</c:v>
                </c:pt>
                <c:pt idx="224">
                  <c:v>2240.0</c:v>
                </c:pt>
                <c:pt idx="225">
                  <c:v>2250.0</c:v>
                </c:pt>
                <c:pt idx="226">
                  <c:v>2260.0</c:v>
                </c:pt>
                <c:pt idx="227">
                  <c:v>2270.0</c:v>
                </c:pt>
                <c:pt idx="228">
                  <c:v>2280.0</c:v>
                </c:pt>
                <c:pt idx="229">
                  <c:v>2290.0</c:v>
                </c:pt>
                <c:pt idx="230">
                  <c:v>2300.0</c:v>
                </c:pt>
                <c:pt idx="231">
                  <c:v>2310.0</c:v>
                </c:pt>
                <c:pt idx="232">
                  <c:v>2320.0</c:v>
                </c:pt>
                <c:pt idx="233">
                  <c:v>2330.0</c:v>
                </c:pt>
                <c:pt idx="234">
                  <c:v>2340.0</c:v>
                </c:pt>
                <c:pt idx="235">
                  <c:v>2350.0</c:v>
                </c:pt>
                <c:pt idx="236">
                  <c:v>2360.0</c:v>
                </c:pt>
                <c:pt idx="237">
                  <c:v>2370.0</c:v>
                </c:pt>
                <c:pt idx="238">
                  <c:v>2380.0</c:v>
                </c:pt>
                <c:pt idx="239">
                  <c:v>2390.0</c:v>
                </c:pt>
                <c:pt idx="240">
                  <c:v>2400.0</c:v>
                </c:pt>
                <c:pt idx="241">
                  <c:v>2410.0</c:v>
                </c:pt>
                <c:pt idx="242">
                  <c:v>2420.0</c:v>
                </c:pt>
                <c:pt idx="243">
                  <c:v>2430.0</c:v>
                </c:pt>
                <c:pt idx="244">
                  <c:v>2440.0</c:v>
                </c:pt>
                <c:pt idx="245">
                  <c:v>2450.0</c:v>
                </c:pt>
                <c:pt idx="246">
                  <c:v>2460.0</c:v>
                </c:pt>
                <c:pt idx="247">
                  <c:v>2470.0</c:v>
                </c:pt>
                <c:pt idx="248">
                  <c:v>2480.0</c:v>
                </c:pt>
                <c:pt idx="249">
                  <c:v>2490.0</c:v>
                </c:pt>
                <c:pt idx="250">
                  <c:v>2500.0</c:v>
                </c:pt>
                <c:pt idx="251">
                  <c:v>2510.0</c:v>
                </c:pt>
                <c:pt idx="252">
                  <c:v>2520.0</c:v>
                </c:pt>
                <c:pt idx="253">
                  <c:v>2530.0</c:v>
                </c:pt>
                <c:pt idx="254">
                  <c:v>2540.0</c:v>
                </c:pt>
                <c:pt idx="255">
                  <c:v>2550.0</c:v>
                </c:pt>
                <c:pt idx="256">
                  <c:v>2560.0</c:v>
                </c:pt>
                <c:pt idx="257">
                  <c:v>2570.0</c:v>
                </c:pt>
                <c:pt idx="258">
                  <c:v>2580.0</c:v>
                </c:pt>
                <c:pt idx="259">
                  <c:v>2590.0</c:v>
                </c:pt>
                <c:pt idx="260">
                  <c:v>2600.0</c:v>
                </c:pt>
                <c:pt idx="261">
                  <c:v>2610.0</c:v>
                </c:pt>
                <c:pt idx="262">
                  <c:v>2620.0</c:v>
                </c:pt>
                <c:pt idx="263">
                  <c:v>2630.0</c:v>
                </c:pt>
                <c:pt idx="264">
                  <c:v>2640.0</c:v>
                </c:pt>
                <c:pt idx="265">
                  <c:v>2650.0</c:v>
                </c:pt>
                <c:pt idx="266">
                  <c:v>2660.0</c:v>
                </c:pt>
                <c:pt idx="267">
                  <c:v>2670.0</c:v>
                </c:pt>
                <c:pt idx="268">
                  <c:v>2680.0</c:v>
                </c:pt>
                <c:pt idx="269">
                  <c:v>2690.0</c:v>
                </c:pt>
                <c:pt idx="270">
                  <c:v>2700.0</c:v>
                </c:pt>
                <c:pt idx="271">
                  <c:v>2710.0</c:v>
                </c:pt>
                <c:pt idx="272">
                  <c:v>2720.0</c:v>
                </c:pt>
                <c:pt idx="273">
                  <c:v>2730.0</c:v>
                </c:pt>
                <c:pt idx="274">
                  <c:v>2740.0</c:v>
                </c:pt>
                <c:pt idx="275">
                  <c:v>2750.0</c:v>
                </c:pt>
                <c:pt idx="276">
                  <c:v>2760.0</c:v>
                </c:pt>
                <c:pt idx="277">
                  <c:v>2770.0</c:v>
                </c:pt>
                <c:pt idx="278">
                  <c:v>2780.0</c:v>
                </c:pt>
                <c:pt idx="279">
                  <c:v>2790.0</c:v>
                </c:pt>
                <c:pt idx="280">
                  <c:v>2800.0</c:v>
                </c:pt>
                <c:pt idx="281">
                  <c:v>2810.0</c:v>
                </c:pt>
                <c:pt idx="282">
                  <c:v>2820.0</c:v>
                </c:pt>
                <c:pt idx="283">
                  <c:v>2830.0</c:v>
                </c:pt>
                <c:pt idx="284">
                  <c:v>2840.0</c:v>
                </c:pt>
                <c:pt idx="285">
                  <c:v>2850.0</c:v>
                </c:pt>
                <c:pt idx="286">
                  <c:v>2860.0</c:v>
                </c:pt>
                <c:pt idx="287">
                  <c:v>2870.0</c:v>
                </c:pt>
                <c:pt idx="288">
                  <c:v>2880.0</c:v>
                </c:pt>
                <c:pt idx="289">
                  <c:v>2890.0</c:v>
                </c:pt>
                <c:pt idx="290">
                  <c:v>2900.0</c:v>
                </c:pt>
                <c:pt idx="291">
                  <c:v>2910.0</c:v>
                </c:pt>
                <c:pt idx="292">
                  <c:v>2920.0</c:v>
                </c:pt>
                <c:pt idx="293">
                  <c:v>2930.0</c:v>
                </c:pt>
                <c:pt idx="294">
                  <c:v>2940.0</c:v>
                </c:pt>
                <c:pt idx="295">
                  <c:v>2950.0</c:v>
                </c:pt>
                <c:pt idx="296">
                  <c:v>2960.0</c:v>
                </c:pt>
                <c:pt idx="297">
                  <c:v>2970.0</c:v>
                </c:pt>
                <c:pt idx="298">
                  <c:v>2980.0</c:v>
                </c:pt>
                <c:pt idx="299">
                  <c:v>2990.0</c:v>
                </c:pt>
                <c:pt idx="300">
                  <c:v>3000.0</c:v>
                </c:pt>
              </c:numCache>
            </c:numRef>
          </c:cat>
          <c:val>
            <c:numRef>
              <c:f>'Hunting culture'!$B$2:$B$122</c:f>
              <c:numCache>
                <c:formatCode>0.00</c:formatCode>
                <c:ptCount val="121"/>
                <c:pt idx="0">
                  <c:v>1.0</c:v>
                </c:pt>
                <c:pt idx="1">
                  <c:v>0.904837418035959</c:v>
                </c:pt>
                <c:pt idx="2">
                  <c:v>0.818730753077982</c:v>
                </c:pt>
                <c:pt idx="3">
                  <c:v>0.740818220681718</c:v>
                </c:pt>
                <c:pt idx="4">
                  <c:v>0.670320046035639</c:v>
                </c:pt>
                <c:pt idx="5">
                  <c:v>0.606530659712633</c:v>
                </c:pt>
                <c:pt idx="6">
                  <c:v>0.548811636094027</c:v>
                </c:pt>
                <c:pt idx="7">
                  <c:v>0.496585303791409</c:v>
                </c:pt>
                <c:pt idx="8">
                  <c:v>0.449328964117222</c:v>
                </c:pt>
                <c:pt idx="9">
                  <c:v>0.406569659740599</c:v>
                </c:pt>
                <c:pt idx="10">
                  <c:v>0.367879441171442</c:v>
                </c:pt>
                <c:pt idx="11">
                  <c:v>0.33287108369808</c:v>
                </c:pt>
                <c:pt idx="12">
                  <c:v>0.301194211912202</c:v>
                </c:pt>
                <c:pt idx="13">
                  <c:v>0.272531793034013</c:v>
                </c:pt>
                <c:pt idx="14">
                  <c:v>0.246596963941606</c:v>
                </c:pt>
                <c:pt idx="15">
                  <c:v>0.22313016014843</c:v>
                </c:pt>
                <c:pt idx="16">
                  <c:v>0.201896517994655</c:v>
                </c:pt>
                <c:pt idx="17">
                  <c:v>0.182683524052735</c:v>
                </c:pt>
                <c:pt idx="18">
                  <c:v>0.165298888221587</c:v>
                </c:pt>
                <c:pt idx="19">
                  <c:v>0.149568619222635</c:v>
                </c:pt>
                <c:pt idx="20">
                  <c:v>0.135335283236613</c:v>
                </c:pt>
                <c:pt idx="21">
                  <c:v>0.122456428252982</c:v>
                </c:pt>
                <c:pt idx="22">
                  <c:v>0.110803158362334</c:v>
                </c:pt>
                <c:pt idx="23">
                  <c:v>0.100258843722804</c:v>
                </c:pt>
                <c:pt idx="24">
                  <c:v>0.0907179532894125</c:v>
                </c:pt>
                <c:pt idx="25">
                  <c:v>0.0820849986238988</c:v>
                </c:pt>
                <c:pt idx="26">
                  <c:v>0.0742735782143339</c:v>
                </c:pt>
                <c:pt idx="27">
                  <c:v>0.0672055127397498</c:v>
                </c:pt>
                <c:pt idx="28">
                  <c:v>0.0608100626252179</c:v>
                </c:pt>
                <c:pt idx="29">
                  <c:v>0.0550232200564072</c:v>
                </c:pt>
                <c:pt idx="30">
                  <c:v>0.0497870683678639</c:v>
                </c:pt>
                <c:pt idx="31">
                  <c:v>0.0450492023935578</c:v>
                </c:pt>
                <c:pt idx="32">
                  <c:v>0.0407622039783662</c:v>
                </c:pt>
                <c:pt idx="33">
                  <c:v>0.03688316740124</c:v>
                </c:pt>
                <c:pt idx="34">
                  <c:v>0.0333732699603261</c:v>
                </c:pt>
                <c:pt idx="35">
                  <c:v>0.0301973834223185</c:v>
                </c:pt>
                <c:pt idx="36">
                  <c:v>0.0273237224472926</c:v>
                </c:pt>
                <c:pt idx="37">
                  <c:v>0.0247235264703394</c:v>
                </c:pt>
                <c:pt idx="38">
                  <c:v>0.0223707718561656</c:v>
                </c:pt>
                <c:pt idx="39">
                  <c:v>0.0202419114458044</c:v>
                </c:pt>
                <c:pt idx="40">
                  <c:v>0.0183156388887342</c:v>
                </c:pt>
                <c:pt idx="41">
                  <c:v>0.0165726754017613</c:v>
                </c:pt>
                <c:pt idx="42">
                  <c:v>0.0149955768204777</c:v>
                </c:pt>
                <c:pt idx="43">
                  <c:v>0.0135685590122009</c:v>
                </c:pt>
                <c:pt idx="44">
                  <c:v>0.0122773399030684</c:v>
                </c:pt>
                <c:pt idx="45">
                  <c:v>0.0111089965382423</c:v>
                </c:pt>
                <c:pt idx="46">
                  <c:v>0.0100518357446336</c:v>
                </c:pt>
                <c:pt idx="47">
                  <c:v>0.00909527710169581</c:v>
                </c:pt>
                <c:pt idx="48">
                  <c:v>0.00822974704902003</c:v>
                </c:pt>
                <c:pt idx="49">
                  <c:v>0.00744658307092434</c:v>
                </c:pt>
                <c:pt idx="50">
                  <c:v>0.00673794699908547</c:v>
                </c:pt>
                <c:pt idx="51">
                  <c:v>0.00609674656551563</c:v>
                </c:pt>
                <c:pt idx="52">
                  <c:v>0.00551656442076077</c:v>
                </c:pt>
                <c:pt idx="53">
                  <c:v>0.00499159390691022</c:v>
                </c:pt>
                <c:pt idx="54">
                  <c:v>0.00451658094261267</c:v>
                </c:pt>
                <c:pt idx="55">
                  <c:v>0.00408677143846407</c:v>
                </c:pt>
                <c:pt idx="56">
                  <c:v>0.00369786371648293</c:v>
                </c:pt>
                <c:pt idx="57">
                  <c:v>0.00334596545747127</c:v>
                </c:pt>
                <c:pt idx="58">
                  <c:v>0.00302755474537582</c:v>
                </c:pt>
                <c:pt idx="59">
                  <c:v>0.00273944481876837</c:v>
                </c:pt>
                <c:pt idx="60">
                  <c:v>0.00247875217666636</c:v>
                </c:pt>
                <c:pt idx="61">
                  <c:v>0.0022428677194858</c:v>
                </c:pt>
                <c:pt idx="62">
                  <c:v>0.00202943063629573</c:v>
                </c:pt>
                <c:pt idx="63">
                  <c:v>0.00183630477702891</c:v>
                </c:pt>
                <c:pt idx="64">
                  <c:v>0.00166155727317393</c:v>
                </c:pt>
                <c:pt idx="65">
                  <c:v>0.00150343919297757</c:v>
                </c:pt>
                <c:pt idx="66">
                  <c:v>0.00136036803754789</c:v>
                </c:pt>
                <c:pt idx="67">
                  <c:v>0.00123091190267348</c:v>
                </c:pt>
                <c:pt idx="68">
                  <c:v>0.0011137751478448</c:v>
                </c:pt>
                <c:pt idx="69">
                  <c:v>0.00100778542904851</c:v>
                </c:pt>
                <c:pt idx="70">
                  <c:v>0.000911881965554516</c:v>
                </c:pt>
                <c:pt idx="71">
                  <c:v>0.000825104923265904</c:v>
                </c:pt>
                <c:pt idx="72">
                  <c:v>0.000746585808376679</c:v>
                </c:pt>
                <c:pt idx="73">
                  <c:v>0.000675538775193844</c:v>
                </c:pt>
                <c:pt idx="74">
                  <c:v>0.000611252761129572</c:v>
                </c:pt>
                <c:pt idx="75">
                  <c:v>0.000553084370147834</c:v>
                </c:pt>
                <c:pt idx="76">
                  <c:v>0.00050045143344061</c:v>
                </c:pt>
                <c:pt idx="77">
                  <c:v>0.000452827182886797</c:v>
                </c:pt>
                <c:pt idx="78">
                  <c:v>0.000409734978979787</c:v>
                </c:pt>
                <c:pt idx="79">
                  <c:v>0.000370743540459088</c:v>
                </c:pt>
                <c:pt idx="80">
                  <c:v>0.000335462627902512</c:v>
                </c:pt>
                <c:pt idx="81">
                  <c:v>0.000303539138078867</c:v>
                </c:pt>
                <c:pt idx="82">
                  <c:v>0.000274653569972143</c:v>
                </c:pt>
                <c:pt idx="83">
                  <c:v>0.000248516827107952</c:v>
                </c:pt>
                <c:pt idx="84">
                  <c:v>0.000224867324178848</c:v>
                </c:pt>
                <c:pt idx="85">
                  <c:v>0.000203468369010644</c:v>
                </c:pt>
                <c:pt idx="86">
                  <c:v>0.000184105793667579</c:v>
                </c:pt>
                <c:pt idx="87">
                  <c:v>0.000166585810987633</c:v>
                </c:pt>
                <c:pt idx="88">
                  <c:v>0.000150733075095476</c:v>
                </c:pt>
                <c:pt idx="89">
                  <c:v>0.000136388926482011</c:v>
                </c:pt>
                <c:pt idx="90">
                  <c:v>0.00012340980408668</c:v>
                </c:pt>
                <c:pt idx="91">
                  <c:v>0.000111665808490115</c:v>
                </c:pt>
                <c:pt idx="92">
                  <c:v>0.000101039401837093</c:v>
                </c:pt>
                <c:pt idx="93">
                  <c:v>9.14242314781733E-5</c:v>
                </c:pt>
                <c:pt idx="94">
                  <c:v>8.27240655566325E-5</c:v>
                </c:pt>
                <c:pt idx="95">
                  <c:v>7.48518298877006E-5</c:v>
                </c:pt>
                <c:pt idx="96">
                  <c:v>6.77287364908539E-5</c:v>
                </c:pt>
                <c:pt idx="97">
                  <c:v>6.1283495053222E-5</c:v>
                </c:pt>
                <c:pt idx="98">
                  <c:v>5.5451599432177E-5</c:v>
                </c:pt>
                <c:pt idx="99">
                  <c:v>5.01746820561753E-5</c:v>
                </c:pt>
                <c:pt idx="100">
                  <c:v>4.53999297624849E-5</c:v>
                </c:pt>
                <c:pt idx="101">
                  <c:v>4.10795552253007E-5</c:v>
                </c:pt>
                <c:pt idx="102">
                  <c:v>3.71703186841267E-5</c:v>
                </c:pt>
                <c:pt idx="103">
                  <c:v>3.3633095185719E-5</c:v>
                </c:pt>
                <c:pt idx="104">
                  <c:v>3.04324830084036E-5</c:v>
                </c:pt>
                <c:pt idx="105">
                  <c:v>2.75364493497472E-5</c:v>
                </c:pt>
                <c:pt idx="106">
                  <c:v>2.49160097315032E-5</c:v>
                </c:pt>
                <c:pt idx="107">
                  <c:v>2.25449379132122E-5</c:v>
                </c:pt>
                <c:pt idx="108">
                  <c:v>2.03995034111719E-5</c:v>
                </c:pt>
                <c:pt idx="109">
                  <c:v>1.84582339957806E-5</c:v>
                </c:pt>
                <c:pt idx="110">
                  <c:v>1.67017007902457E-5</c:v>
                </c:pt>
                <c:pt idx="111">
                  <c:v>1.5112323819855E-5</c:v>
                </c:pt>
                <c:pt idx="112">
                  <c:v>1.36741960656809E-5</c:v>
                </c:pt>
                <c:pt idx="113">
                  <c:v>1.23729242617882E-5</c:v>
                </c:pt>
                <c:pt idx="114">
                  <c:v>1.11954848425909E-5</c:v>
                </c:pt>
                <c:pt idx="115">
                  <c:v>1.01300935986307E-5</c:v>
                </c:pt>
                <c:pt idx="116">
                  <c:v>9.16608773624762E-6</c:v>
                </c:pt>
                <c:pt idx="117">
                  <c:v>8.29381916075736E-6</c:v>
                </c:pt>
                <c:pt idx="118">
                  <c:v>7.50455791507686E-6</c:v>
                </c:pt>
                <c:pt idx="119">
                  <c:v>6.79040480737947E-6</c:v>
                </c:pt>
                <c:pt idx="120">
                  <c:v>6.14421235332821E-6</c:v>
                </c:pt>
              </c:numCache>
            </c:numRef>
          </c:val>
          <c:smooth val="0"/>
        </c:ser>
        <c:dLbls>
          <c:showLegendKey val="0"/>
          <c:showVal val="0"/>
          <c:showCatName val="0"/>
          <c:showSerName val="0"/>
          <c:showPercent val="0"/>
          <c:showBubbleSize val="0"/>
        </c:dLbls>
        <c:marker val="1"/>
        <c:smooth val="0"/>
        <c:axId val="2110124104"/>
        <c:axId val="2110129768"/>
      </c:lineChart>
      <c:catAx>
        <c:axId val="2110124104"/>
        <c:scaling>
          <c:orientation val="minMax"/>
        </c:scaling>
        <c:delete val="0"/>
        <c:axPos val="b"/>
        <c:title>
          <c:tx>
            <c:rich>
              <a:bodyPr/>
              <a:lstStyle/>
              <a:p>
                <a:pPr>
                  <a:defRPr sz="1000"/>
                </a:pPr>
                <a:r>
                  <a:rPr lang="sv-SE" sz="1000" b="1" i="0" baseline="0">
                    <a:effectLst/>
                  </a:rPr>
                  <a:t>Wolf population</a:t>
                </a:r>
                <a:endParaRPr lang="sv-SE" sz="1000">
                  <a:effectLst/>
                </a:endParaRPr>
              </a:p>
            </c:rich>
          </c:tx>
          <c:overlay val="0"/>
        </c:title>
        <c:numFmt formatCode="General" sourceLinked="1"/>
        <c:majorTickMark val="out"/>
        <c:minorTickMark val="none"/>
        <c:tickLblPos val="nextTo"/>
        <c:crossAx val="2110129768"/>
        <c:crosses val="autoZero"/>
        <c:auto val="1"/>
        <c:lblAlgn val="ctr"/>
        <c:lblOffset val="100"/>
        <c:noMultiLvlLbl val="0"/>
      </c:catAx>
      <c:valAx>
        <c:axId val="2110129768"/>
        <c:scaling>
          <c:orientation val="minMax"/>
        </c:scaling>
        <c:delete val="0"/>
        <c:axPos val="l"/>
        <c:majorGridlines/>
        <c:title>
          <c:tx>
            <c:rich>
              <a:bodyPr rot="-5400000" vert="horz"/>
              <a:lstStyle/>
              <a:p>
                <a:pPr>
                  <a:defRPr sz="1000"/>
                </a:pPr>
                <a:r>
                  <a:rPr lang="sv-SE" sz="1000" b="1" i="0" baseline="0">
                    <a:effectLst/>
                  </a:rPr>
                  <a:t>Satisfaction level</a:t>
                </a:r>
                <a:endParaRPr lang="sv-SE" sz="1000">
                  <a:effectLst/>
                </a:endParaRPr>
              </a:p>
            </c:rich>
          </c:tx>
          <c:overlay val="0"/>
        </c:title>
        <c:numFmt formatCode="0.00" sourceLinked="1"/>
        <c:majorTickMark val="out"/>
        <c:minorTickMark val="none"/>
        <c:tickLblPos val="nextTo"/>
        <c:crossAx val="2110124104"/>
        <c:crosses val="autoZero"/>
        <c:crossBetween val="between"/>
      </c:valAx>
    </c:plotArea>
    <c:plotVisOnly val="1"/>
    <c:dispBlanksAs val="gap"/>
    <c:showDLblsOverMax val="0"/>
  </c:chart>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'Sami culture'!$B$1</c:f>
              <c:strCache>
                <c:ptCount val="1"/>
                <c:pt idx="0">
                  <c:v>Sami culture</c:v>
                </c:pt>
              </c:strCache>
            </c:strRef>
          </c:tx>
          <c:marker>
            <c:symbol val="none"/>
          </c:marker>
          <c:cat>
            <c:numRef>
              <c:f>'Sami culture'!$A$2:$A$322</c:f>
              <c:numCache>
                <c:formatCode>General</c:formatCode>
                <c:ptCount val="3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pt idx="121">
                  <c:v>1210.0</c:v>
                </c:pt>
                <c:pt idx="122">
                  <c:v>1220.0</c:v>
                </c:pt>
                <c:pt idx="123">
                  <c:v>1230.0</c:v>
                </c:pt>
                <c:pt idx="124">
                  <c:v>1240.0</c:v>
                </c:pt>
                <c:pt idx="125">
                  <c:v>1250.0</c:v>
                </c:pt>
                <c:pt idx="126">
                  <c:v>1260.0</c:v>
                </c:pt>
                <c:pt idx="127">
                  <c:v>1270.0</c:v>
                </c:pt>
                <c:pt idx="128">
                  <c:v>1280.0</c:v>
                </c:pt>
                <c:pt idx="129">
                  <c:v>1290.0</c:v>
                </c:pt>
                <c:pt idx="130">
                  <c:v>1300.0</c:v>
                </c:pt>
                <c:pt idx="131">
                  <c:v>1310.0</c:v>
                </c:pt>
                <c:pt idx="132">
                  <c:v>1320.0</c:v>
                </c:pt>
                <c:pt idx="133">
                  <c:v>1330.0</c:v>
                </c:pt>
                <c:pt idx="134">
                  <c:v>1340.0</c:v>
                </c:pt>
                <c:pt idx="135">
                  <c:v>1350.0</c:v>
                </c:pt>
                <c:pt idx="136">
                  <c:v>1360.0</c:v>
                </c:pt>
                <c:pt idx="137">
                  <c:v>1370.0</c:v>
                </c:pt>
                <c:pt idx="138">
                  <c:v>1380.0</c:v>
                </c:pt>
                <c:pt idx="139">
                  <c:v>1390.0</c:v>
                </c:pt>
                <c:pt idx="140">
                  <c:v>1400.0</c:v>
                </c:pt>
                <c:pt idx="141">
                  <c:v>1410.0</c:v>
                </c:pt>
                <c:pt idx="142">
                  <c:v>1420.0</c:v>
                </c:pt>
                <c:pt idx="143">
                  <c:v>1430.0</c:v>
                </c:pt>
                <c:pt idx="144">
                  <c:v>1440.0</c:v>
                </c:pt>
                <c:pt idx="145">
                  <c:v>1450.0</c:v>
                </c:pt>
                <c:pt idx="146">
                  <c:v>1460.0</c:v>
                </c:pt>
                <c:pt idx="147">
                  <c:v>1470.0</c:v>
                </c:pt>
                <c:pt idx="148">
                  <c:v>1480.0</c:v>
                </c:pt>
                <c:pt idx="149">
                  <c:v>1490.0</c:v>
                </c:pt>
                <c:pt idx="150">
                  <c:v>1500.0</c:v>
                </c:pt>
                <c:pt idx="151">
                  <c:v>1510.0</c:v>
                </c:pt>
                <c:pt idx="152">
                  <c:v>1520.0</c:v>
                </c:pt>
                <c:pt idx="153">
                  <c:v>1530.0</c:v>
                </c:pt>
                <c:pt idx="154">
                  <c:v>1540.0</c:v>
                </c:pt>
                <c:pt idx="155">
                  <c:v>1550.0</c:v>
                </c:pt>
                <c:pt idx="156">
                  <c:v>1560.0</c:v>
                </c:pt>
                <c:pt idx="157">
                  <c:v>1570.0</c:v>
                </c:pt>
                <c:pt idx="158">
                  <c:v>1580.0</c:v>
                </c:pt>
                <c:pt idx="159">
                  <c:v>1590.0</c:v>
                </c:pt>
                <c:pt idx="160">
                  <c:v>1600.0</c:v>
                </c:pt>
                <c:pt idx="161">
                  <c:v>1610.0</c:v>
                </c:pt>
                <c:pt idx="162">
                  <c:v>1620.0</c:v>
                </c:pt>
                <c:pt idx="163">
                  <c:v>1630.0</c:v>
                </c:pt>
                <c:pt idx="164">
                  <c:v>1640.0</c:v>
                </c:pt>
                <c:pt idx="165">
                  <c:v>1650.0</c:v>
                </c:pt>
                <c:pt idx="166">
                  <c:v>1660.0</c:v>
                </c:pt>
                <c:pt idx="167">
                  <c:v>1670.0</c:v>
                </c:pt>
                <c:pt idx="168">
                  <c:v>1680.0</c:v>
                </c:pt>
                <c:pt idx="169">
                  <c:v>1690.0</c:v>
                </c:pt>
                <c:pt idx="170">
                  <c:v>1700.0</c:v>
                </c:pt>
                <c:pt idx="171">
                  <c:v>1710.0</c:v>
                </c:pt>
                <c:pt idx="172">
                  <c:v>1720.0</c:v>
                </c:pt>
                <c:pt idx="173">
                  <c:v>1730.0</c:v>
                </c:pt>
                <c:pt idx="174">
                  <c:v>1740.0</c:v>
                </c:pt>
                <c:pt idx="175">
                  <c:v>1750.0</c:v>
                </c:pt>
                <c:pt idx="176">
                  <c:v>1760.0</c:v>
                </c:pt>
                <c:pt idx="177">
                  <c:v>1770.0</c:v>
                </c:pt>
                <c:pt idx="178">
                  <c:v>1780.0</c:v>
                </c:pt>
                <c:pt idx="179">
                  <c:v>1790.0</c:v>
                </c:pt>
                <c:pt idx="180">
                  <c:v>1800.0</c:v>
                </c:pt>
                <c:pt idx="181">
                  <c:v>1810.0</c:v>
                </c:pt>
                <c:pt idx="182">
                  <c:v>1820.0</c:v>
                </c:pt>
                <c:pt idx="183">
                  <c:v>1830.0</c:v>
                </c:pt>
                <c:pt idx="184">
                  <c:v>1840.0</c:v>
                </c:pt>
                <c:pt idx="185">
                  <c:v>1850.0</c:v>
                </c:pt>
                <c:pt idx="186">
                  <c:v>1860.0</c:v>
                </c:pt>
                <c:pt idx="187">
                  <c:v>1870.0</c:v>
                </c:pt>
                <c:pt idx="188">
                  <c:v>1880.0</c:v>
                </c:pt>
                <c:pt idx="189">
                  <c:v>1890.0</c:v>
                </c:pt>
                <c:pt idx="190">
                  <c:v>1900.0</c:v>
                </c:pt>
                <c:pt idx="191">
                  <c:v>1910.0</c:v>
                </c:pt>
                <c:pt idx="192">
                  <c:v>1920.0</c:v>
                </c:pt>
                <c:pt idx="193">
                  <c:v>1930.0</c:v>
                </c:pt>
                <c:pt idx="194">
                  <c:v>1940.0</c:v>
                </c:pt>
                <c:pt idx="195">
                  <c:v>1950.0</c:v>
                </c:pt>
                <c:pt idx="196">
                  <c:v>1960.0</c:v>
                </c:pt>
                <c:pt idx="197">
                  <c:v>1970.0</c:v>
                </c:pt>
                <c:pt idx="198">
                  <c:v>1980.0</c:v>
                </c:pt>
                <c:pt idx="199">
                  <c:v>1990.0</c:v>
                </c:pt>
                <c:pt idx="200">
                  <c:v>2000.0</c:v>
                </c:pt>
                <c:pt idx="201">
                  <c:v>2010.0</c:v>
                </c:pt>
                <c:pt idx="202">
                  <c:v>2020.0</c:v>
                </c:pt>
                <c:pt idx="203">
                  <c:v>2030.0</c:v>
                </c:pt>
                <c:pt idx="204">
                  <c:v>2040.0</c:v>
                </c:pt>
                <c:pt idx="205">
                  <c:v>2050.0</c:v>
                </c:pt>
                <c:pt idx="206">
                  <c:v>2060.0</c:v>
                </c:pt>
                <c:pt idx="207">
                  <c:v>2070.0</c:v>
                </c:pt>
                <c:pt idx="208">
                  <c:v>2080.0</c:v>
                </c:pt>
                <c:pt idx="209">
                  <c:v>2090.0</c:v>
                </c:pt>
                <c:pt idx="210">
                  <c:v>2100.0</c:v>
                </c:pt>
                <c:pt idx="211">
                  <c:v>2110.0</c:v>
                </c:pt>
                <c:pt idx="212">
                  <c:v>2120.0</c:v>
                </c:pt>
                <c:pt idx="213">
                  <c:v>2130.0</c:v>
                </c:pt>
                <c:pt idx="214">
                  <c:v>2140.0</c:v>
                </c:pt>
                <c:pt idx="215">
                  <c:v>2150.0</c:v>
                </c:pt>
                <c:pt idx="216">
                  <c:v>2160.0</c:v>
                </c:pt>
                <c:pt idx="217">
                  <c:v>2170.0</c:v>
                </c:pt>
                <c:pt idx="218">
                  <c:v>2180.0</c:v>
                </c:pt>
                <c:pt idx="219">
                  <c:v>2190.0</c:v>
                </c:pt>
                <c:pt idx="220">
                  <c:v>2200.0</c:v>
                </c:pt>
                <c:pt idx="221">
                  <c:v>2210.0</c:v>
                </c:pt>
                <c:pt idx="222">
                  <c:v>2220.0</c:v>
                </c:pt>
                <c:pt idx="223">
                  <c:v>2230.0</c:v>
                </c:pt>
                <c:pt idx="224">
                  <c:v>2240.0</c:v>
                </c:pt>
                <c:pt idx="225">
                  <c:v>2250.0</c:v>
                </c:pt>
                <c:pt idx="226">
                  <c:v>2260.0</c:v>
                </c:pt>
                <c:pt idx="227">
                  <c:v>2270.0</c:v>
                </c:pt>
                <c:pt idx="228">
                  <c:v>2280.0</c:v>
                </c:pt>
                <c:pt idx="229">
                  <c:v>2290.0</c:v>
                </c:pt>
                <c:pt idx="230">
                  <c:v>2300.0</c:v>
                </c:pt>
                <c:pt idx="231">
                  <c:v>2310.0</c:v>
                </c:pt>
                <c:pt idx="232">
                  <c:v>2320.0</c:v>
                </c:pt>
                <c:pt idx="233">
                  <c:v>2330.0</c:v>
                </c:pt>
                <c:pt idx="234">
                  <c:v>2340.0</c:v>
                </c:pt>
                <c:pt idx="235">
                  <c:v>2350.0</c:v>
                </c:pt>
                <c:pt idx="236">
                  <c:v>2360.0</c:v>
                </c:pt>
                <c:pt idx="237">
                  <c:v>2370.0</c:v>
                </c:pt>
                <c:pt idx="238">
                  <c:v>2380.0</c:v>
                </c:pt>
                <c:pt idx="239">
                  <c:v>2390.0</c:v>
                </c:pt>
                <c:pt idx="240">
                  <c:v>2400.0</c:v>
                </c:pt>
                <c:pt idx="241">
                  <c:v>2410.0</c:v>
                </c:pt>
                <c:pt idx="242">
                  <c:v>2420.0</c:v>
                </c:pt>
                <c:pt idx="243">
                  <c:v>2430.0</c:v>
                </c:pt>
                <c:pt idx="244">
                  <c:v>2440.0</c:v>
                </c:pt>
                <c:pt idx="245">
                  <c:v>2450.0</c:v>
                </c:pt>
                <c:pt idx="246">
                  <c:v>2460.0</c:v>
                </c:pt>
                <c:pt idx="247">
                  <c:v>2470.0</c:v>
                </c:pt>
                <c:pt idx="248">
                  <c:v>2480.0</c:v>
                </c:pt>
                <c:pt idx="249">
                  <c:v>2490.0</c:v>
                </c:pt>
                <c:pt idx="250">
                  <c:v>2500.0</c:v>
                </c:pt>
                <c:pt idx="251">
                  <c:v>2510.0</c:v>
                </c:pt>
                <c:pt idx="252">
                  <c:v>2520.0</c:v>
                </c:pt>
                <c:pt idx="253">
                  <c:v>2530.0</c:v>
                </c:pt>
                <c:pt idx="254">
                  <c:v>2540.0</c:v>
                </c:pt>
                <c:pt idx="255">
                  <c:v>2550.0</c:v>
                </c:pt>
                <c:pt idx="256">
                  <c:v>2560.0</c:v>
                </c:pt>
                <c:pt idx="257">
                  <c:v>2570.0</c:v>
                </c:pt>
                <c:pt idx="258">
                  <c:v>2580.0</c:v>
                </c:pt>
                <c:pt idx="259">
                  <c:v>2590.0</c:v>
                </c:pt>
                <c:pt idx="260">
                  <c:v>2600.0</c:v>
                </c:pt>
                <c:pt idx="261">
                  <c:v>2610.0</c:v>
                </c:pt>
                <c:pt idx="262">
                  <c:v>2620.0</c:v>
                </c:pt>
                <c:pt idx="263">
                  <c:v>2630.0</c:v>
                </c:pt>
                <c:pt idx="264">
                  <c:v>2640.0</c:v>
                </c:pt>
                <c:pt idx="265">
                  <c:v>2650.0</c:v>
                </c:pt>
                <c:pt idx="266">
                  <c:v>2660.0</c:v>
                </c:pt>
                <c:pt idx="267">
                  <c:v>2670.0</c:v>
                </c:pt>
                <c:pt idx="268">
                  <c:v>2680.0</c:v>
                </c:pt>
                <c:pt idx="269">
                  <c:v>2690.0</c:v>
                </c:pt>
                <c:pt idx="270">
                  <c:v>2700.0</c:v>
                </c:pt>
                <c:pt idx="271">
                  <c:v>2710.0</c:v>
                </c:pt>
                <c:pt idx="272">
                  <c:v>2720.0</c:v>
                </c:pt>
                <c:pt idx="273">
                  <c:v>2730.0</c:v>
                </c:pt>
                <c:pt idx="274">
                  <c:v>2740.0</c:v>
                </c:pt>
                <c:pt idx="275">
                  <c:v>2750.0</c:v>
                </c:pt>
                <c:pt idx="276">
                  <c:v>2760.0</c:v>
                </c:pt>
                <c:pt idx="277">
                  <c:v>2770.0</c:v>
                </c:pt>
                <c:pt idx="278">
                  <c:v>2780.0</c:v>
                </c:pt>
                <c:pt idx="279">
                  <c:v>2790.0</c:v>
                </c:pt>
                <c:pt idx="280">
                  <c:v>2800.0</c:v>
                </c:pt>
                <c:pt idx="281">
                  <c:v>2810.0</c:v>
                </c:pt>
                <c:pt idx="282">
                  <c:v>2820.0</c:v>
                </c:pt>
                <c:pt idx="283">
                  <c:v>2830.0</c:v>
                </c:pt>
                <c:pt idx="284">
                  <c:v>2840.0</c:v>
                </c:pt>
                <c:pt idx="285">
                  <c:v>2850.0</c:v>
                </c:pt>
                <c:pt idx="286">
                  <c:v>2860.0</c:v>
                </c:pt>
                <c:pt idx="287">
                  <c:v>2870.0</c:v>
                </c:pt>
                <c:pt idx="288">
                  <c:v>2880.0</c:v>
                </c:pt>
                <c:pt idx="289">
                  <c:v>2890.0</c:v>
                </c:pt>
                <c:pt idx="290">
                  <c:v>2900.0</c:v>
                </c:pt>
                <c:pt idx="291">
                  <c:v>2910.0</c:v>
                </c:pt>
                <c:pt idx="292">
                  <c:v>2920.0</c:v>
                </c:pt>
                <c:pt idx="293">
                  <c:v>2930.0</c:v>
                </c:pt>
                <c:pt idx="294">
                  <c:v>2940.0</c:v>
                </c:pt>
                <c:pt idx="295">
                  <c:v>2950.0</c:v>
                </c:pt>
                <c:pt idx="296">
                  <c:v>2960.0</c:v>
                </c:pt>
                <c:pt idx="297">
                  <c:v>2970.0</c:v>
                </c:pt>
                <c:pt idx="298">
                  <c:v>2980.0</c:v>
                </c:pt>
                <c:pt idx="299">
                  <c:v>2990.0</c:v>
                </c:pt>
                <c:pt idx="300">
                  <c:v>3000.0</c:v>
                </c:pt>
              </c:numCache>
            </c:numRef>
          </c:cat>
          <c:val>
            <c:numRef>
              <c:f>'Sami culture'!$B$2:$B$122</c:f>
              <c:numCache>
                <c:formatCode>0.00</c:formatCode>
                <c:ptCount val="121"/>
                <c:pt idx="0">
                  <c:v>1.0</c:v>
                </c:pt>
                <c:pt idx="1">
                  <c:v>0.970445533548508</c:v>
                </c:pt>
                <c:pt idx="2">
                  <c:v>0.941764533584249</c:v>
                </c:pt>
                <c:pt idx="3">
                  <c:v>0.913931185271228</c:v>
                </c:pt>
                <c:pt idx="4">
                  <c:v>0.886920436717158</c:v>
                </c:pt>
                <c:pt idx="5">
                  <c:v>0.860707976425058</c:v>
                </c:pt>
                <c:pt idx="6">
                  <c:v>0.835270211411272</c:v>
                </c:pt>
                <c:pt idx="7">
                  <c:v>0.810584245970187</c:v>
                </c:pt>
                <c:pt idx="8">
                  <c:v>0.786627861066553</c:v>
                </c:pt>
                <c:pt idx="9">
                  <c:v>0.763379494336853</c:v>
                </c:pt>
                <c:pt idx="10">
                  <c:v>0.740818220681718</c:v>
                </c:pt>
                <c:pt idx="11">
                  <c:v>0.718923733431926</c:v>
                </c:pt>
                <c:pt idx="12">
                  <c:v>0.697676326071031</c:v>
                </c:pt>
                <c:pt idx="13">
                  <c:v>0.677056874498165</c:v>
                </c:pt>
                <c:pt idx="14">
                  <c:v>0.657046819815057</c:v>
                </c:pt>
                <c:pt idx="15">
                  <c:v>0.637628151621773</c:v>
                </c:pt>
                <c:pt idx="16">
                  <c:v>0.618783391806141</c:v>
                </c:pt>
                <c:pt idx="17">
                  <c:v>0.600495578812266</c:v>
                </c:pt>
                <c:pt idx="18">
                  <c:v>0.58274825237399</c:v>
                </c:pt>
                <c:pt idx="19">
                  <c:v>0.565525438699537</c:v>
                </c:pt>
                <c:pt idx="20">
                  <c:v>0.548811636094027</c:v>
                </c:pt>
                <c:pt idx="21">
                  <c:v>0.532591801006897</c:v>
                </c:pt>
                <c:pt idx="22">
                  <c:v>0.516851334491699</c:v>
                </c:pt>
                <c:pt idx="23">
                  <c:v>0.501576069066055</c:v>
                </c:pt>
                <c:pt idx="24">
                  <c:v>0.486752255959972</c:v>
                </c:pt>
                <c:pt idx="25">
                  <c:v>0.472366552741015</c:v>
                </c:pt>
                <c:pt idx="26">
                  <c:v>0.458406011305224</c:v>
                </c:pt>
                <c:pt idx="27">
                  <c:v>0.444858066222941</c:v>
                </c:pt>
                <c:pt idx="28">
                  <c:v>0.43171052342908</c:v>
                </c:pt>
                <c:pt idx="29">
                  <c:v>0.418951549247639</c:v>
                </c:pt>
                <c:pt idx="30">
                  <c:v>0.406569659740599</c:v>
                </c:pt>
                <c:pt idx="31">
                  <c:v>0.394553710371601</c:v>
                </c:pt>
                <c:pt idx="32">
                  <c:v>0.382892885975112</c:v>
                </c:pt>
                <c:pt idx="33">
                  <c:v>0.371576691022046</c:v>
                </c:pt>
                <c:pt idx="34">
                  <c:v>0.360594940173078</c:v>
                </c:pt>
                <c:pt idx="35">
                  <c:v>0.349937749111155</c:v>
                </c:pt>
                <c:pt idx="36">
                  <c:v>0.339595525644939</c:v>
                </c:pt>
                <c:pt idx="37">
                  <c:v>0.329558961075189</c:v>
                </c:pt>
                <c:pt idx="38">
                  <c:v>0.319819021816304</c:v>
                </c:pt>
                <c:pt idx="39">
                  <c:v>0.310366941265485</c:v>
                </c:pt>
                <c:pt idx="40">
                  <c:v>0.301194211912202</c:v>
                </c:pt>
                <c:pt idx="41">
                  <c:v>0.292292577680859</c:v>
                </c:pt>
                <c:pt idx="42">
                  <c:v>0.28365402649977</c:v>
                </c:pt>
                <c:pt idx="43">
                  <c:v>0.275270783089752</c:v>
                </c:pt>
                <c:pt idx="44">
                  <c:v>0.26713530196585</c:v>
                </c:pt>
                <c:pt idx="45">
                  <c:v>0.259240260645891</c:v>
                </c:pt>
                <c:pt idx="46">
                  <c:v>0.251578553059756</c:v>
                </c:pt>
                <c:pt idx="47">
                  <c:v>0.244143283153437</c:v>
                </c:pt>
                <c:pt idx="48">
                  <c:v>0.236927758682122</c:v>
                </c:pt>
                <c:pt idx="49">
                  <c:v>0.229925485186724</c:v>
                </c:pt>
                <c:pt idx="50">
                  <c:v>0.22313016014843</c:v>
                </c:pt>
                <c:pt idx="51">
                  <c:v>0.216535667316007</c:v>
                </c:pt>
                <c:pt idx="52">
                  <c:v>0.210136071200765</c:v>
                </c:pt>
                <c:pt idx="53">
                  <c:v>0.203925611734213</c:v>
                </c:pt>
                <c:pt idx="54">
                  <c:v>0.197898699083615</c:v>
                </c:pt>
                <c:pt idx="55">
                  <c:v>0.192049908620754</c:v>
                </c:pt>
                <c:pt idx="56">
                  <c:v>0.18637397603941</c:v>
                </c:pt>
                <c:pt idx="57">
                  <c:v>0.180865792617122</c:v>
                </c:pt>
                <c:pt idx="58">
                  <c:v>0.175520400616997</c:v>
                </c:pt>
                <c:pt idx="59">
                  <c:v>0.170332988825409</c:v>
                </c:pt>
                <c:pt idx="60">
                  <c:v>0.165298888221587</c:v>
                </c:pt>
                <c:pt idx="61">
                  <c:v>0.160413567775173</c:v>
                </c:pt>
                <c:pt idx="62">
                  <c:v>0.155672630367997</c:v>
                </c:pt>
                <c:pt idx="63">
                  <c:v>0.151071808836371</c:v>
                </c:pt>
                <c:pt idx="64">
                  <c:v>0.14660696213035</c:v>
                </c:pt>
                <c:pt idx="65">
                  <c:v>0.142274071586514</c:v>
                </c:pt>
                <c:pt idx="66">
                  <c:v>0.138069237310893</c:v>
                </c:pt>
                <c:pt idx="67">
                  <c:v>0.133988674668805</c:v>
                </c:pt>
                <c:pt idx="68">
                  <c:v>0.130028710878426</c:v>
                </c:pt>
                <c:pt idx="69">
                  <c:v>0.126185781705039</c:v>
                </c:pt>
                <c:pt idx="70">
                  <c:v>0.122456428252982</c:v>
                </c:pt>
                <c:pt idx="71">
                  <c:v>0.11883729385241</c:v>
                </c:pt>
                <c:pt idx="72">
                  <c:v>0.115325121038063</c:v>
                </c:pt>
                <c:pt idx="73">
                  <c:v>0.111916748617329</c:v>
                </c:pt>
                <c:pt idx="74">
                  <c:v>0.108609108824958</c:v>
                </c:pt>
                <c:pt idx="75">
                  <c:v>0.105399224561864</c:v>
                </c:pt>
                <c:pt idx="76">
                  <c:v>0.102284206715537</c:v>
                </c:pt>
                <c:pt idx="77">
                  <c:v>0.0992612515596456</c:v>
                </c:pt>
                <c:pt idx="78">
                  <c:v>0.096327638230493</c:v>
                </c:pt>
                <c:pt idx="79">
                  <c:v>0.0934807262780584</c:v>
                </c:pt>
                <c:pt idx="80">
                  <c:v>0.0907179532894125</c:v>
                </c:pt>
                <c:pt idx="81">
                  <c:v>0.0880368325823726</c:v>
                </c:pt>
                <c:pt idx="82">
                  <c:v>0.0854349509673212</c:v>
                </c:pt>
                <c:pt idx="83">
                  <c:v>0.0829099665751727</c:v>
                </c:pt>
                <c:pt idx="84">
                  <c:v>0.0804596067495325</c:v>
                </c:pt>
                <c:pt idx="85">
                  <c:v>0.0780816660011531</c:v>
                </c:pt>
                <c:pt idx="86">
                  <c:v>0.0757740040228455</c:v>
                </c:pt>
                <c:pt idx="87">
                  <c:v>0.0735345437630571</c:v>
                </c:pt>
                <c:pt idx="88">
                  <c:v>0.0713612695563861</c:v>
                </c:pt>
                <c:pt idx="89">
                  <c:v>0.069252225309346</c:v>
                </c:pt>
                <c:pt idx="90">
                  <c:v>0.0672055127397498</c:v>
                </c:pt>
                <c:pt idx="91">
                  <c:v>0.0652192896681275</c:v>
                </c:pt>
                <c:pt idx="92">
                  <c:v>0.0632917683596407</c:v>
                </c:pt>
                <c:pt idx="93">
                  <c:v>0.0614212139150001</c:v>
                </c:pt>
                <c:pt idx="94">
                  <c:v>0.0596059427089394</c:v>
                </c:pt>
                <c:pt idx="95">
                  <c:v>0.0578443208748385</c:v>
                </c:pt>
                <c:pt idx="96">
                  <c:v>0.0561347628341337</c:v>
                </c:pt>
                <c:pt idx="97">
                  <c:v>0.0544757298691899</c:v>
                </c:pt>
                <c:pt idx="98">
                  <c:v>0.0528657287383504</c:v>
                </c:pt>
                <c:pt idx="99">
                  <c:v>0.0513033103319191</c:v>
                </c:pt>
                <c:pt idx="100">
                  <c:v>0.0497870683678639</c:v>
                </c:pt>
                <c:pt idx="101">
                  <c:v>0.0483156381260678</c:v>
                </c:pt>
                <c:pt idx="102">
                  <c:v>0.0468876952199885</c:v>
                </c:pt>
                <c:pt idx="103">
                  <c:v>0.0455019544046216</c:v>
                </c:pt>
                <c:pt idx="104">
                  <c:v>0.0441571684196929</c:v>
                </c:pt>
                <c:pt idx="105">
                  <c:v>0.0428521268670402</c:v>
                </c:pt>
                <c:pt idx="106">
                  <c:v>0.0415856551211732</c:v>
                </c:pt>
                <c:pt idx="107">
                  <c:v>0.0403566132720312</c:v>
                </c:pt>
                <c:pt idx="108">
                  <c:v>0.0391638950989871</c:v>
                </c:pt>
                <c:pt idx="109">
                  <c:v>0.0380064270751743</c:v>
                </c:pt>
                <c:pt idx="110">
                  <c:v>0.03688316740124</c:v>
                </c:pt>
                <c:pt idx="111">
                  <c:v>0.0357931050676553</c:v>
                </c:pt>
                <c:pt idx="112">
                  <c:v>0.0347352589447386</c:v>
                </c:pt>
                <c:pt idx="113">
                  <c:v>0.0337086768995724</c:v>
                </c:pt>
                <c:pt idx="114">
                  <c:v>0.0327124349390198</c:v>
                </c:pt>
                <c:pt idx="115">
                  <c:v>0.0317456363780679</c:v>
                </c:pt>
                <c:pt idx="116">
                  <c:v>0.0308074110327511</c:v>
                </c:pt>
                <c:pt idx="117">
                  <c:v>0.0298969144369263</c:v>
                </c:pt>
                <c:pt idx="118">
                  <c:v>0.0290133270821971</c:v>
                </c:pt>
                <c:pt idx="119">
                  <c:v>0.0281558536803001</c:v>
                </c:pt>
                <c:pt idx="120">
                  <c:v>0.0273237224472926</c:v>
                </c:pt>
              </c:numCache>
            </c:numRef>
          </c:val>
          <c:smooth val="0"/>
        </c:ser>
        <c:dLbls>
          <c:showLegendKey val="0"/>
          <c:showVal val="0"/>
          <c:showCatName val="0"/>
          <c:showSerName val="0"/>
          <c:showPercent val="0"/>
          <c:showBubbleSize val="0"/>
        </c:dLbls>
        <c:marker val="1"/>
        <c:smooth val="0"/>
        <c:axId val="2110165912"/>
        <c:axId val="2110171576"/>
      </c:lineChart>
      <c:catAx>
        <c:axId val="2110165912"/>
        <c:scaling>
          <c:orientation val="minMax"/>
        </c:scaling>
        <c:delete val="0"/>
        <c:axPos val="b"/>
        <c:title>
          <c:tx>
            <c:rich>
              <a:bodyPr/>
              <a:lstStyle/>
              <a:p>
                <a:pPr>
                  <a:defRPr sz="1000"/>
                </a:pPr>
                <a:r>
                  <a:rPr lang="sv-SE" sz="1000" b="1" i="0" baseline="0">
                    <a:effectLst/>
                  </a:rPr>
                  <a:t>Wolf population</a:t>
                </a:r>
                <a:endParaRPr lang="sv-SE" sz="1000">
                  <a:effectLst/>
                </a:endParaRPr>
              </a:p>
            </c:rich>
          </c:tx>
          <c:overlay val="0"/>
        </c:title>
        <c:numFmt formatCode="General" sourceLinked="1"/>
        <c:majorTickMark val="out"/>
        <c:minorTickMark val="none"/>
        <c:tickLblPos val="nextTo"/>
        <c:crossAx val="2110171576"/>
        <c:crosses val="autoZero"/>
        <c:auto val="1"/>
        <c:lblAlgn val="ctr"/>
        <c:lblOffset val="100"/>
        <c:noMultiLvlLbl val="0"/>
      </c:catAx>
      <c:valAx>
        <c:axId val="2110171576"/>
        <c:scaling>
          <c:orientation val="minMax"/>
        </c:scaling>
        <c:delete val="0"/>
        <c:axPos val="l"/>
        <c:majorGridlines/>
        <c:title>
          <c:tx>
            <c:rich>
              <a:bodyPr rot="-5400000" vert="horz"/>
              <a:lstStyle/>
              <a:p>
                <a:pPr>
                  <a:defRPr sz="1000"/>
                </a:pPr>
                <a:r>
                  <a:rPr lang="sv-SE" sz="1000" b="1" i="0" baseline="0">
                    <a:effectLst/>
                  </a:rPr>
                  <a:t>Satisfaction level</a:t>
                </a:r>
                <a:endParaRPr lang="sv-SE" sz="1000">
                  <a:effectLst/>
                </a:endParaRPr>
              </a:p>
            </c:rich>
          </c:tx>
          <c:overlay val="0"/>
        </c:title>
        <c:numFmt formatCode="0.00" sourceLinked="1"/>
        <c:majorTickMark val="out"/>
        <c:minorTickMark val="none"/>
        <c:tickLblPos val="nextTo"/>
        <c:crossAx val="2110165912"/>
        <c:crosses val="autoZero"/>
        <c:crossBetween val="between"/>
      </c:valAx>
    </c:plotArea>
    <c:plotVisOnly val="1"/>
    <c:dispBlanksAs val="gap"/>
    <c:showDLblsOverMax val="0"/>
  </c:chart>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239369091281029"/>
          <c:y val="0.0461554491347751"/>
          <c:w val="0.953486880269433"/>
          <c:h val="0.910288024602509"/>
        </c:manualLayout>
      </c:layout>
      <c:lineChart>
        <c:grouping val="standard"/>
        <c:varyColors val="0"/>
        <c:ser>
          <c:idx val="0"/>
          <c:order val="0"/>
          <c:spPr>
            <a:ln w="12700">
              <a:solidFill>
                <a:srgbClr val="000080"/>
              </a:solidFill>
              <a:prstDash val="solid"/>
            </a:ln>
          </c:spPr>
          <c:marker>
            <c:symbol val="none"/>
          </c:marker>
          <c:val>
            <c:numRef>
              <c:f>Fears!$B$3:$B$102</c:f>
              <c:numCache>
                <c:formatCode>General</c:formatCode>
                <c:ptCount val="100"/>
                <c:pt idx="0">
                  <c:v>0.0207939123064651</c:v>
                </c:pt>
                <c:pt idx="1">
                  <c:v>0.024226281204399</c:v>
                </c:pt>
                <c:pt idx="2">
                  <c:v>0.0281382370957962</c:v>
                </c:pt>
                <c:pt idx="3">
                  <c:v>0.032581164338625</c:v>
                </c:pt>
                <c:pt idx="4">
                  <c:v>0.037609356363214</c:v>
                </c:pt>
                <c:pt idx="5">
                  <c:v>0.0432797543051075</c:v>
                </c:pt>
                <c:pt idx="6">
                  <c:v>0.049651601048364</c:v>
                </c:pt>
                <c:pt idx="7">
                  <c:v>0.0567860045117451</c:v>
                </c:pt>
                <c:pt idx="8">
                  <c:v>0.064745405169653</c:v>
                </c:pt>
                <c:pt idx="9">
                  <c:v>0.0735929442656775</c:v>
                </c:pt>
                <c:pt idx="10">
                  <c:v>0.0833917309512855</c:v>
                </c:pt>
                <c:pt idx="11">
                  <c:v>0.0942040086578222</c:v>
                </c:pt>
                <c:pt idx="12">
                  <c:v>0.106090223367796</c:v>
                </c:pt>
                <c:pt idx="13">
                  <c:v>0.119107999060831</c:v>
                </c:pt>
                <c:pt idx="14">
                  <c:v>0.133311028427625</c:v>
                </c:pt>
                <c:pt idx="15">
                  <c:v>0.148747889916173</c:v>
                </c:pt>
                <c:pt idx="16">
                  <c:v>0.165460805230766</c:v>
                </c:pt>
                <c:pt idx="17">
                  <c:v>0.18348435446665</c:v>
                </c:pt>
                <c:pt idx="18">
                  <c:v>0.202844169042977</c:v>
                </c:pt>
                <c:pt idx="19">
                  <c:v>0.223555625396921</c:v>
                </c:pt>
                <c:pt idx="20">
                  <c:v>0.245622564920367</c:v>
                </c:pt>
                <c:pt idx="21">
                  <c:v>0.269036067753067</c:v>
                </c:pt>
                <c:pt idx="22">
                  <c:v>0.293773309689078</c:v>
                </c:pt>
                <c:pt idx="23">
                  <c:v>0.319796532508375</c:v>
                </c:pt>
                <c:pt idx="24">
                  <c:v>0.347052158423196</c:v>
                </c:pt>
                <c:pt idx="25">
                  <c:v>0.375470078952483</c:v>
                </c:pt>
                <c:pt idx="26">
                  <c:v>0.404963147348132</c:v>
                </c:pt>
                <c:pt idx="27">
                  <c:v>0.435426901654851</c:v>
                </c:pt>
                <c:pt idx="28">
                  <c:v>0.466739542576079</c:v>
                </c:pt>
                <c:pt idx="29">
                  <c:v>0.498762186553232</c:v>
                </c:pt>
                <c:pt idx="30">
                  <c:v>0.531339409884027</c:v>
                </c:pt>
                <c:pt idx="31">
                  <c:v>0.564300094376852</c:v>
                </c:pt>
                <c:pt idx="32">
                  <c:v>0.597458579059613</c:v>
                </c:pt>
                <c:pt idx="33">
                  <c:v>0.630616115958965</c:v>
                </c:pt>
                <c:pt idx="34">
                  <c:v>0.663562621089689</c:v>
                </c:pt>
                <c:pt idx="35">
                  <c:v>0.696078704716796</c:v>
                </c:pt>
                <c:pt idx="36">
                  <c:v>0.727937957863895</c:v>
                </c:pt>
                <c:pt idx="37">
                  <c:v>0.758909465141325</c:v>
                </c:pt>
                <c:pt idx="38">
                  <c:v>0.788760507462598</c:v>
                </c:pt>
                <c:pt idx="39">
                  <c:v>0.817259412311838</c:v>
                </c:pt>
                <c:pt idx="40">
                  <c:v>0.844178504113899</c:v>
                </c:pt>
                <c:pt idx="41">
                  <c:v>0.869297103121727</c:v>
                </c:pt>
                <c:pt idx="42">
                  <c:v>0.892404518228997</c:v>
                </c:pt>
                <c:pt idx="43">
                  <c:v>0.913302977367247</c:v>
                </c:pt>
                <c:pt idx="44">
                  <c:v>0.931810438748131</c:v>
                </c:pt>
                <c:pt idx="45">
                  <c:v>0.947763227216416</c:v>
                </c:pt>
                <c:pt idx="46">
                  <c:v>0.961018442399374</c:v>
                </c:pt>
                <c:pt idx="47">
                  <c:v>0.971456089140592</c:v>
                </c:pt>
                <c:pt idx="48">
                  <c:v>0.978980885815032</c:v>
                </c:pt>
                <c:pt idx="49">
                  <c:v>0.983523712419125</c:v>
                </c:pt>
                <c:pt idx="50">
                  <c:v>0.985042667657858</c:v>
                </c:pt>
                <c:pt idx="51">
                  <c:v>0.983523712419125</c:v>
                </c:pt>
                <c:pt idx="52">
                  <c:v>0.978980885815032</c:v>
                </c:pt>
                <c:pt idx="53">
                  <c:v>0.971456089140592</c:v>
                </c:pt>
                <c:pt idx="54">
                  <c:v>0.961018442399374</c:v>
                </c:pt>
                <c:pt idx="55">
                  <c:v>0.947763227216416</c:v>
                </c:pt>
                <c:pt idx="56">
                  <c:v>0.931810438748131</c:v>
                </c:pt>
                <c:pt idx="57">
                  <c:v>0.913302977367247</c:v>
                </c:pt>
                <c:pt idx="58">
                  <c:v>0.892404518228997</c:v>
                </c:pt>
                <c:pt idx="59">
                  <c:v>0.869297103121727</c:v>
                </c:pt>
                <c:pt idx="60">
                  <c:v>0.844178504113899</c:v>
                </c:pt>
                <c:pt idx="61">
                  <c:v>0.817259412311838</c:v>
                </c:pt>
                <c:pt idx="62">
                  <c:v>0.788760507462598</c:v>
                </c:pt>
                <c:pt idx="63">
                  <c:v>0.758909465141325</c:v>
                </c:pt>
                <c:pt idx="64">
                  <c:v>0.727937957863895</c:v>
                </c:pt>
                <c:pt idx="65">
                  <c:v>0.696078704716796</c:v>
                </c:pt>
                <c:pt idx="66">
                  <c:v>0.663562621089689</c:v>
                </c:pt>
                <c:pt idx="67">
                  <c:v>0.630616115958965</c:v>
                </c:pt>
                <c:pt idx="68">
                  <c:v>0.597458579059613</c:v>
                </c:pt>
                <c:pt idx="69">
                  <c:v>0.564300094376852</c:v>
                </c:pt>
                <c:pt idx="70">
                  <c:v>0.531339409884027</c:v>
                </c:pt>
                <c:pt idx="71">
                  <c:v>0.498762186553232</c:v>
                </c:pt>
                <c:pt idx="72">
                  <c:v>0.466739542576079</c:v>
                </c:pt>
                <c:pt idx="73">
                  <c:v>0.435426901654851</c:v>
                </c:pt>
                <c:pt idx="74">
                  <c:v>0.404963147348132</c:v>
                </c:pt>
                <c:pt idx="75">
                  <c:v>0.375470078952483</c:v>
                </c:pt>
                <c:pt idx="76">
                  <c:v>0.347052158423196</c:v>
                </c:pt>
                <c:pt idx="77">
                  <c:v>0.319796532508375</c:v>
                </c:pt>
                <c:pt idx="78">
                  <c:v>0.293773309689078</c:v>
                </c:pt>
                <c:pt idx="79">
                  <c:v>0.269036067753067</c:v>
                </c:pt>
                <c:pt idx="80">
                  <c:v>0.245622564920367</c:v>
                </c:pt>
                <c:pt idx="81">
                  <c:v>0.223555625396921</c:v>
                </c:pt>
                <c:pt idx="82">
                  <c:v>0.202844169042977</c:v>
                </c:pt>
                <c:pt idx="83">
                  <c:v>0.18348435446665</c:v>
                </c:pt>
                <c:pt idx="84">
                  <c:v>0.165460805230766</c:v>
                </c:pt>
                <c:pt idx="85">
                  <c:v>0.148747889916173</c:v>
                </c:pt>
                <c:pt idx="86">
                  <c:v>0.133311028427625</c:v>
                </c:pt>
                <c:pt idx="87">
                  <c:v>0.119107999060831</c:v>
                </c:pt>
                <c:pt idx="88">
                  <c:v>0.106090223367796</c:v>
                </c:pt>
                <c:pt idx="89">
                  <c:v>0.0942040086578222</c:v>
                </c:pt>
                <c:pt idx="90">
                  <c:v>0.0833917309512855</c:v>
                </c:pt>
                <c:pt idx="91">
                  <c:v>0.0735929442656775</c:v>
                </c:pt>
                <c:pt idx="92">
                  <c:v>0.064745405169653</c:v>
                </c:pt>
                <c:pt idx="93">
                  <c:v>0.0567860045117451</c:v>
                </c:pt>
                <c:pt idx="94">
                  <c:v>0.049651601048364</c:v>
                </c:pt>
                <c:pt idx="95">
                  <c:v>0.0432797543051075</c:v>
                </c:pt>
                <c:pt idx="96">
                  <c:v>0.037609356363214</c:v>
                </c:pt>
                <c:pt idx="97">
                  <c:v>0.032581164338625</c:v>
                </c:pt>
                <c:pt idx="98">
                  <c:v>0.0281382370957962</c:v>
                </c:pt>
                <c:pt idx="99">
                  <c:v>0.024226281204399</c:v>
                </c:pt>
              </c:numCache>
            </c:numRef>
          </c:val>
          <c:smooth val="0"/>
        </c:ser>
        <c:dLbls>
          <c:showLegendKey val="0"/>
          <c:showVal val="0"/>
          <c:showCatName val="0"/>
          <c:showSerName val="0"/>
          <c:showPercent val="0"/>
          <c:showBubbleSize val="0"/>
        </c:dLbls>
        <c:marker val="1"/>
        <c:smooth val="0"/>
        <c:axId val="2110207592"/>
        <c:axId val="2110210472"/>
      </c:lineChart>
      <c:catAx>
        <c:axId val="2110207592"/>
        <c:scaling>
          <c:orientation val="minMax"/>
        </c:scaling>
        <c:delete val="1"/>
        <c:axPos val="b"/>
        <c:majorTickMark val="out"/>
        <c:minorTickMark val="none"/>
        <c:tickLblPos val="nextTo"/>
        <c:crossAx val="2110210472"/>
        <c:crosses val="autoZero"/>
        <c:auto val="1"/>
        <c:lblAlgn val="ctr"/>
        <c:lblOffset val="100"/>
        <c:noMultiLvlLbl val="0"/>
      </c:catAx>
      <c:valAx>
        <c:axId val="2110210472"/>
        <c:scaling>
          <c:orientation val="minMax"/>
        </c:scaling>
        <c:delete val="1"/>
        <c:axPos val="l"/>
        <c:majorGridlines>
          <c:spPr>
            <a:ln w="3175">
              <a:solidFill>
                <a:srgbClr val="FFFFFF"/>
              </a:solidFill>
              <a:prstDash val="solid"/>
            </a:ln>
          </c:spPr>
        </c:majorGridlines>
        <c:numFmt formatCode="General" sourceLinked="1"/>
        <c:majorTickMark val="out"/>
        <c:minorTickMark val="none"/>
        <c:tickLblPos val="nextTo"/>
        <c:crossAx val="2110207592"/>
        <c:crosses val="autoZero"/>
        <c:crossBetween val="between"/>
      </c:valAx>
      <c:spPr>
        <a:solidFill>
          <a:srgbClr val="FFFFFF"/>
        </a:solidFill>
        <a:ln w="12700">
          <a:solidFill>
            <a:srgbClr val="FFFFFF"/>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宋体"/>
          <a:ea typeface="宋体"/>
          <a:cs typeface="宋体"/>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239687757021608"/>
          <c:y val="0.0463933106997515"/>
          <c:w val="0.953424633485951"/>
          <c:h val="0.909824370945126"/>
        </c:manualLayout>
      </c:layout>
      <c:lineChart>
        <c:grouping val="standard"/>
        <c:varyColors val="0"/>
        <c:ser>
          <c:idx val="0"/>
          <c:order val="0"/>
          <c:spPr>
            <a:ln w="12700">
              <a:solidFill>
                <a:srgbClr val="000080"/>
              </a:solidFill>
              <a:prstDash val="solid"/>
            </a:ln>
          </c:spPr>
          <c:marker>
            <c:symbol val="none"/>
          </c:marker>
          <c:val>
            <c:numRef>
              <c:f>Compensation!$B$3:$B$102</c:f>
              <c:numCache>
                <c:formatCode>General</c:formatCode>
                <c:ptCount val="100"/>
                <c:pt idx="0">
                  <c:v>1.0</c:v>
                </c:pt>
                <c:pt idx="1">
                  <c:v>0.999000499833375</c:v>
                </c:pt>
                <c:pt idx="2">
                  <c:v>0.996007989343991</c:v>
                </c:pt>
                <c:pt idx="3">
                  <c:v>0.991040378772883</c:v>
                </c:pt>
                <c:pt idx="4">
                  <c:v>0.984127320055285</c:v>
                </c:pt>
                <c:pt idx="5">
                  <c:v>0.975309912028333</c:v>
                </c:pt>
                <c:pt idx="6">
                  <c:v>0.964640293483123</c:v>
                </c:pt>
                <c:pt idx="7">
                  <c:v>0.952181129698505</c:v>
                </c:pt>
                <c:pt idx="8">
                  <c:v>0.93800499953073</c:v>
                </c:pt>
                <c:pt idx="9">
                  <c:v>0.922193691444608</c:v>
                </c:pt>
                <c:pt idx="10">
                  <c:v>0.904837418035959</c:v>
                </c:pt>
                <c:pt idx="11">
                  <c:v>0.886033959592876</c:v>
                </c:pt>
                <c:pt idx="12">
                  <c:v>0.865887748059205</c:v>
                </c:pt>
                <c:pt idx="13">
                  <c:v>0.844508903386034</c:v>
                </c:pt>
                <c:pt idx="14">
                  <c:v>0.822012234678187</c:v>
                </c:pt>
                <c:pt idx="15">
                  <c:v>0.798516218759377</c:v>
                </c:pt>
                <c:pt idx="16">
                  <c:v>0.774141968792248</c:v>
                </c:pt>
                <c:pt idx="17">
                  <c:v>0.749012205402669</c:v>
                </c:pt>
                <c:pt idx="18">
                  <c:v>0.723250242379843</c:v>
                </c:pt>
                <c:pt idx="19">
                  <c:v>0.696978998466873</c:v>
                </c:pt>
                <c:pt idx="20">
                  <c:v>0.670320046035639</c:v>
                </c:pt>
                <c:pt idx="21">
                  <c:v>0.643392706572956</c:v>
                </c:pt>
                <c:pt idx="22">
                  <c:v>0.616313201912289</c:v>
                </c:pt>
                <c:pt idx="23">
                  <c:v>0.589193869048644</c:v>
                </c:pt>
                <c:pt idx="24">
                  <c:v>0.562142445196822</c:v>
                </c:pt>
                <c:pt idx="25">
                  <c:v>0.53526142851899</c:v>
                </c:pt>
                <c:pt idx="26">
                  <c:v>0.508647518680314</c:v>
                </c:pt>
                <c:pt idx="27">
                  <c:v>0.482391140115126</c:v>
                </c:pt>
                <c:pt idx="28">
                  <c:v>0.456576049623315</c:v>
                </c:pt>
                <c:pt idx="29">
                  <c:v>0.431279028688979</c:v>
                </c:pt>
                <c:pt idx="30">
                  <c:v>0.406569659740599</c:v>
                </c:pt>
                <c:pt idx="31">
                  <c:v>0.38251018447178</c:v>
                </c:pt>
                <c:pt idx="32">
                  <c:v>0.359155441329405</c:v>
                </c:pt>
                <c:pt idx="33">
                  <c:v>0.336552878364737</c:v>
                </c:pt>
                <c:pt idx="34">
                  <c:v>0.314742636842782</c:v>
                </c:pt>
                <c:pt idx="35">
                  <c:v>0.293757700323533</c:v>
                </c:pt>
                <c:pt idx="36">
                  <c:v>0.273624103370408</c:v>
                </c:pt>
                <c:pt idx="37">
                  <c:v>0.254361193608195</c:v>
                </c:pt>
                <c:pt idx="38">
                  <c:v>0.235981940544758</c:v>
                </c:pt>
                <c:pt idx="39">
                  <c:v>0.218493284384763</c:v>
                </c:pt>
                <c:pt idx="40">
                  <c:v>0.201896517994655</c:v>
                </c:pt>
                <c:pt idx="41">
                  <c:v>0.186187695219304</c:v>
                </c:pt>
                <c:pt idx="42">
                  <c:v>0.171358058893357</c:v>
                </c:pt>
                <c:pt idx="43">
                  <c:v>0.157394482124737</c:v>
                </c:pt>
                <c:pt idx="44">
                  <c:v>0.144279916742788</c:v>
                </c:pt>
                <c:pt idx="45">
                  <c:v>0.13199384318783</c:v>
                </c:pt>
                <c:pt idx="46">
                  <c:v>0.120512716560149</c:v>
                </c:pt>
                <c:pt idx="47">
                  <c:v>0.109810404032639</c:v>
                </c:pt>
                <c:pt idx="48">
                  <c:v>0.0998586093503032</c:v>
                </c:pt>
                <c:pt idx="49">
                  <c:v>0.0906272806799838</c:v>
                </c:pt>
                <c:pt idx="50">
                  <c:v>0.0820849986238988</c:v>
                </c:pt>
                <c:pt idx="51">
                  <c:v>0.0741993417605328</c:v>
                </c:pt>
                <c:pt idx="52">
                  <c:v>0.0669372276167502</c:v>
                </c:pt>
                <c:pt idx="53">
                  <c:v>0.0602652274972988</c:v>
                </c:pt>
                <c:pt idx="54">
                  <c:v>0.0541498540949242</c:v>
                </c:pt>
                <c:pt idx="55">
                  <c:v>0.0485578212700099</c:v>
                </c:pt>
                <c:pt idx="56">
                  <c:v>0.0434562758181022</c:v>
                </c:pt>
                <c:pt idx="57">
                  <c:v>0.0388130014331216</c:v>
                </c:pt>
                <c:pt idx="58">
                  <c:v>0.0345965954208919</c:v>
                </c:pt>
                <c:pt idx="59">
                  <c:v>0.0307766190202905</c:v>
                </c:pt>
                <c:pt idx="60">
                  <c:v>0.0273237224472926</c:v>
                </c:pt>
                <c:pt idx="61">
                  <c:v>0.0242097459907914</c:v>
                </c:pt>
                <c:pt idx="62">
                  <c:v>0.0214077986594843</c:v>
                </c:pt>
                <c:pt idx="63">
                  <c:v>0.0188923160081496</c:v>
                </c:pt>
                <c:pt idx="64">
                  <c:v>0.0166390988617236</c:v>
                </c:pt>
                <c:pt idx="65">
                  <c:v>0.0146253347095942</c:v>
                </c:pt>
                <c:pt idx="66">
                  <c:v>0.0128296035636743</c:v>
                </c:pt>
                <c:pt idx="67">
                  <c:v>0.0112318700655911</c:v>
                </c:pt>
                <c:pt idx="68">
                  <c:v>0.00981346359431951</c:v>
                </c:pt>
                <c:pt idx="69">
                  <c:v>0.00855704806947801</c:v>
                </c:pt>
                <c:pt idx="70">
                  <c:v>0.00744658307092434</c:v>
                </c:pt>
                <c:pt idx="71">
                  <c:v>0.00646727780576658</c:v>
                </c:pt>
                <c:pt idx="72">
                  <c:v>0.00560553935282568</c:v>
                </c:pt>
                <c:pt idx="73">
                  <c:v>0.00484891650510377</c:v>
                </c:pt>
                <c:pt idx="74">
                  <c:v>0.00418604041585067</c:v>
                </c:pt>
                <c:pt idx="75">
                  <c:v>0.00360656313601573</c:v>
                </c:pt>
                <c:pt idx="76">
                  <c:v>0.00310109501257225</c:v>
                </c:pt>
                <c:pt idx="77">
                  <c:v>0.00266114180044933</c:v>
                </c:pt>
                <c:pt idx="78">
                  <c:v>0.00227904222734087</c:v>
                </c:pt>
                <c:pt idx="79">
                  <c:v>0.00194790664192514</c:v>
                </c:pt>
                <c:pt idx="80">
                  <c:v>0.00166155727317393</c:v>
                </c:pt>
                <c:pt idx="81">
                  <c:v>0.00141447053234339</c:v>
                </c:pt>
                <c:pt idx="82">
                  <c:v>0.00120172170055104</c:v>
                </c:pt>
                <c:pt idx="83">
                  <c:v>0.00101893226396305</c:v>
                </c:pt>
                <c:pt idx="84">
                  <c:v>0.000862220085744453</c:v>
                </c:pt>
                <c:pt idx="85">
                  <c:v>0.00072815253908946</c:v>
                </c:pt>
                <c:pt idx="86">
                  <c:v>0.000613702668722734</c:v>
                </c:pt>
                <c:pt idx="87">
                  <c:v>0.00051620839899322</c:v>
                </c:pt>
                <c:pt idx="88">
                  <c:v>0.000433334764714891</c:v>
                </c:pt>
                <c:pt idx="89">
                  <c:v>0.000363039105809164</c:v>
                </c:pt>
                <c:pt idx="90">
                  <c:v>0.000303539138078866</c:v>
                </c:pt>
                <c:pt idx="91">
                  <c:v>0.00025328378956105</c:v>
                </c:pt>
                <c:pt idx="92">
                  <c:v>0.000210926674310857</c:v>
                </c:pt>
                <c:pt idx="93">
                  <c:v>0.000175302062598435</c:v>
                </c:pt>
                <c:pt idx="94">
                  <c:v>0.000145403197797714</c:v>
                </c:pt>
                <c:pt idx="95">
                  <c:v>0.000120362805167213</c:v>
                </c:pt>
                <c:pt idx="96">
                  <c:v>9.94356357499277E-5</c:v>
                </c:pt>
                <c:pt idx="97">
                  <c:v>8.19828892628777E-5</c:v>
                </c:pt>
                <c:pt idx="98">
                  <c:v>6.74583626530643E-5</c:v>
                </c:pt>
                <c:pt idx="99">
                  <c:v>5.53961755493049E-5</c:v>
                </c:pt>
              </c:numCache>
            </c:numRef>
          </c:val>
          <c:smooth val="0"/>
        </c:ser>
        <c:dLbls>
          <c:showLegendKey val="0"/>
          <c:showVal val="0"/>
          <c:showCatName val="0"/>
          <c:showSerName val="0"/>
          <c:showPercent val="0"/>
          <c:showBubbleSize val="0"/>
        </c:dLbls>
        <c:marker val="1"/>
        <c:smooth val="0"/>
        <c:axId val="2110244872"/>
        <c:axId val="2110247752"/>
      </c:lineChart>
      <c:catAx>
        <c:axId val="2110244872"/>
        <c:scaling>
          <c:orientation val="minMax"/>
        </c:scaling>
        <c:delete val="1"/>
        <c:axPos val="b"/>
        <c:majorTickMark val="out"/>
        <c:minorTickMark val="none"/>
        <c:tickLblPos val="nextTo"/>
        <c:crossAx val="2110247752"/>
        <c:crosses val="autoZero"/>
        <c:auto val="1"/>
        <c:lblAlgn val="ctr"/>
        <c:lblOffset val="100"/>
        <c:noMultiLvlLbl val="0"/>
      </c:catAx>
      <c:valAx>
        <c:axId val="2110247752"/>
        <c:scaling>
          <c:orientation val="minMax"/>
        </c:scaling>
        <c:delete val="1"/>
        <c:axPos val="l"/>
        <c:numFmt formatCode="General" sourceLinked="1"/>
        <c:majorTickMark val="out"/>
        <c:minorTickMark val="none"/>
        <c:tickLblPos val="nextTo"/>
        <c:crossAx val="2110244872"/>
        <c:crosses val="autoZero"/>
        <c:crossBetween val="between"/>
      </c:valAx>
      <c:spPr>
        <a:noFill/>
        <a:ln w="12700">
          <a:solidFill>
            <a:srgbClr val="FFFFFF"/>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宋体"/>
          <a:ea typeface="宋体"/>
          <a:cs typeface="宋体"/>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239687757021608"/>
          <c:y val="0.0463933106997515"/>
          <c:w val="0.953424633485951"/>
          <c:h val="0.909824370945126"/>
        </c:manualLayout>
      </c:layout>
      <c:lineChart>
        <c:grouping val="standard"/>
        <c:varyColors val="0"/>
        <c:ser>
          <c:idx val="0"/>
          <c:order val="0"/>
          <c:spPr>
            <a:ln w="12700">
              <a:solidFill>
                <a:srgbClr val="000080"/>
              </a:solidFill>
              <a:prstDash val="solid"/>
            </a:ln>
          </c:spPr>
          <c:marker>
            <c:symbol val="none"/>
          </c:marker>
          <c:val>
            <c:numRef>
              <c:f>Compensation!$B$3:$B$102</c:f>
              <c:numCache>
                <c:formatCode>General</c:formatCode>
                <c:ptCount val="100"/>
                <c:pt idx="0">
                  <c:v>1.0</c:v>
                </c:pt>
                <c:pt idx="1">
                  <c:v>0.995012479192682</c:v>
                </c:pt>
                <c:pt idx="2">
                  <c:v>0.980198673306755</c:v>
                </c:pt>
                <c:pt idx="3">
                  <c:v>0.9559974818331</c:v>
                </c:pt>
                <c:pt idx="4">
                  <c:v>0.923116346386636</c:v>
                </c:pt>
                <c:pt idx="5">
                  <c:v>0.882496902584596</c:v>
                </c:pt>
                <c:pt idx="6">
                  <c:v>0.835270211411272</c:v>
                </c:pt>
                <c:pt idx="7">
                  <c:v>0.782704538241868</c:v>
                </c:pt>
                <c:pt idx="8">
                  <c:v>0.726149037073691</c:v>
                </c:pt>
                <c:pt idx="9">
                  <c:v>0.666976810858475</c:v>
                </c:pt>
                <c:pt idx="10">
                  <c:v>0.606530659712633</c:v>
                </c:pt>
                <c:pt idx="11">
                  <c:v>0.54607442663971</c:v>
                </c:pt>
                <c:pt idx="12">
                  <c:v>0.486752255959972</c:v>
                </c:pt>
                <c:pt idx="13">
                  <c:v>0.429557358210739</c:v>
                </c:pt>
                <c:pt idx="14">
                  <c:v>0.375311098851399</c:v>
                </c:pt>
                <c:pt idx="15">
                  <c:v>0.32465246735835</c:v>
                </c:pt>
                <c:pt idx="16">
                  <c:v>0.278037300453194</c:v>
                </c:pt>
                <c:pt idx="17">
                  <c:v>0.235746076555864</c:v>
                </c:pt>
                <c:pt idx="18">
                  <c:v>0.197898699083615</c:v>
                </c:pt>
                <c:pt idx="19">
                  <c:v>0.164474456577155</c:v>
                </c:pt>
                <c:pt idx="20">
                  <c:v>0.135335283236613</c:v>
                </c:pt>
                <c:pt idx="21">
                  <c:v>0.110250525304485</c:v>
                </c:pt>
                <c:pt idx="22">
                  <c:v>0.0889216174593863</c:v>
                </c:pt>
                <c:pt idx="23">
                  <c:v>0.071005353739637</c:v>
                </c:pt>
                <c:pt idx="24">
                  <c:v>0.0561347628341337</c:v>
                </c:pt>
                <c:pt idx="25">
                  <c:v>0.0439369336234074</c:v>
                </c:pt>
                <c:pt idx="26">
                  <c:v>0.0340474547345993</c:v>
                </c:pt>
                <c:pt idx="27">
                  <c:v>0.0261214098539182</c:v>
                </c:pt>
                <c:pt idx="28">
                  <c:v>0.0198410947443703</c:v>
                </c:pt>
                <c:pt idx="29">
                  <c:v>0.0149207860690678</c:v>
                </c:pt>
                <c:pt idx="30">
                  <c:v>0.0111089965382423</c:v>
                </c:pt>
                <c:pt idx="31">
                  <c:v>0.00818870101437407</c:v>
                </c:pt>
                <c:pt idx="32">
                  <c:v>0.00597602289500594</c:v>
                </c:pt>
                <c:pt idx="33">
                  <c:v>0.00431784000763308</c:v>
                </c:pt>
                <c:pt idx="34">
                  <c:v>0.00308871540823677</c:v>
                </c:pt>
                <c:pt idx="35">
                  <c:v>0.00218749111818289</c:v>
                </c:pt>
                <c:pt idx="36">
                  <c:v>0.00153381067932446</c:v>
                </c:pt>
                <c:pt idx="37">
                  <c:v>0.00106476623666792</c:v>
                </c:pt>
                <c:pt idx="38">
                  <c:v>0.000731802418880472</c:v>
                </c:pt>
                <c:pt idx="39">
                  <c:v>0.000497955421503274</c:v>
                </c:pt>
                <c:pt idx="40">
                  <c:v>0.000335462627902512</c:v>
                </c:pt>
                <c:pt idx="41">
                  <c:v>0.00022374579372062</c:v>
                </c:pt>
                <c:pt idx="42">
                  <c:v>0.000147748360232034</c:v>
                </c:pt>
                <c:pt idx="43">
                  <c:v>9.65934137221839E-5</c:v>
                </c:pt>
                <c:pt idx="44">
                  <c:v>6.25215037748203E-5</c:v>
                </c:pt>
                <c:pt idx="45">
                  <c:v>4.00652973929511E-5</c:v>
                </c:pt>
                <c:pt idx="46">
                  <c:v>2.54193465161993E-5</c:v>
                </c:pt>
                <c:pt idx="47">
                  <c:v>1.59667838978048E-5</c:v>
                </c:pt>
                <c:pt idx="48">
                  <c:v>9.92950430585107E-6</c:v>
                </c:pt>
                <c:pt idx="49">
                  <c:v>6.1135679663714E-6</c:v>
                </c:pt>
                <c:pt idx="50">
                  <c:v>3.72665317207867E-6</c:v>
                </c:pt>
                <c:pt idx="51">
                  <c:v>2.24905596703234E-6</c:v>
                </c:pt>
                <c:pt idx="52">
                  <c:v>1.34381227763152E-6</c:v>
                </c:pt>
                <c:pt idx="53">
                  <c:v>7.94939361534915E-7</c:v>
                </c:pt>
                <c:pt idx="54">
                  <c:v>4.65571571578309E-7</c:v>
                </c:pt>
                <c:pt idx="55">
                  <c:v>2.69957850336301E-7</c:v>
                </c:pt>
                <c:pt idx="56">
                  <c:v>1.54975313570289E-7</c:v>
                </c:pt>
                <c:pt idx="57">
                  <c:v>8.80817919646056E-8</c:v>
                </c:pt>
                <c:pt idx="58">
                  <c:v>4.9564053191725E-8</c:v>
                </c:pt>
                <c:pt idx="59">
                  <c:v>2.76124245682804E-8</c:v>
                </c:pt>
                <c:pt idx="60">
                  <c:v>1.52299797447126E-8</c:v>
                </c:pt>
                <c:pt idx="61">
                  <c:v>8.31670245682835E-9</c:v>
                </c:pt>
                <c:pt idx="62">
                  <c:v>4.49634946228086E-9</c:v>
                </c:pt>
                <c:pt idx="63">
                  <c:v>2.40672243630104E-9</c:v>
                </c:pt>
                <c:pt idx="64">
                  <c:v>1.27540762952604E-9</c:v>
                </c:pt>
                <c:pt idx="65">
                  <c:v>6.69158609129278E-10</c:v>
                </c:pt>
                <c:pt idx="66">
                  <c:v>3.47589128123992E-10</c:v>
                </c:pt>
                <c:pt idx="67">
                  <c:v>1.78755887112798E-10</c:v>
                </c:pt>
                <c:pt idx="68">
                  <c:v>9.10147076448794E-11</c:v>
                </c:pt>
                <c:pt idx="69">
                  <c:v>4.58796248713929E-11</c:v>
                </c:pt>
                <c:pt idx="70">
                  <c:v>2.28973484564556E-11</c:v>
                </c:pt>
                <c:pt idx="71">
                  <c:v>1.13137762000653E-11</c:v>
                </c:pt>
                <c:pt idx="72">
                  <c:v>5.53461007170101E-12</c:v>
                </c:pt>
                <c:pt idx="73">
                  <c:v>2.68054763731261E-12</c:v>
                </c:pt>
                <c:pt idx="74">
                  <c:v>1.28533722513365E-12</c:v>
                </c:pt>
                <c:pt idx="75">
                  <c:v>6.10193667760532E-13</c:v>
                </c:pt>
                <c:pt idx="76">
                  <c:v>2.86797500888809E-13</c:v>
                </c:pt>
                <c:pt idx="77">
                  <c:v>1.33456608482198E-13</c:v>
                </c:pt>
                <c:pt idx="78">
                  <c:v>6.14839641270477E-14</c:v>
                </c:pt>
                <c:pt idx="79">
                  <c:v>2.80440473822279E-14</c:v>
                </c:pt>
                <c:pt idx="80">
                  <c:v>1.26641655490942E-14</c:v>
                </c:pt>
                <c:pt idx="81">
                  <c:v>5.66199551694895E-15</c:v>
                </c:pt>
                <c:pt idx="82">
                  <c:v>2.50622188714526E-15</c:v>
                </c:pt>
                <c:pt idx="83">
                  <c:v>1.0983141298286E-15</c:v>
                </c:pt>
                <c:pt idx="84">
                  <c:v>4.76530473529909E-16</c:v>
                </c:pt>
                <c:pt idx="85">
                  <c:v>2.04697171316421E-16</c:v>
                </c:pt>
                <c:pt idx="86">
                  <c:v>8.70542662229622E-17</c:v>
                </c:pt>
                <c:pt idx="87">
                  <c:v>3.66543339560105E-17</c:v>
                </c:pt>
                <c:pt idx="88">
                  <c:v>1.52797996828731E-17</c:v>
                </c:pt>
                <c:pt idx="89">
                  <c:v>6.30618989398643E-18</c:v>
                </c:pt>
                <c:pt idx="90">
                  <c:v>2.57675710915498E-18</c:v>
                </c:pt>
                <c:pt idx="91">
                  <c:v>1.04240617839016E-18</c:v>
                </c:pt>
                <c:pt idx="92">
                  <c:v>4.17501005585052E-19</c:v>
                </c:pt>
                <c:pt idx="93">
                  <c:v>1.65552266209876E-19</c:v>
                </c:pt>
                <c:pt idx="94">
                  <c:v>6.49934797207092E-20</c:v>
                </c:pt>
                <c:pt idx="95">
                  <c:v>2.5261637809257E-20</c:v>
                </c:pt>
                <c:pt idx="96">
                  <c:v>9.72098502030074E-21</c:v>
                </c:pt>
                <c:pt idx="97">
                  <c:v>3.70353197765237E-21</c:v>
                </c:pt>
                <c:pt idx="98">
                  <c:v>1.3969439431471E-21</c:v>
                </c:pt>
                <c:pt idx="99">
                  <c:v>5.21673666202706E-22</c:v>
                </c:pt>
              </c:numCache>
            </c:numRef>
          </c:val>
          <c:smooth val="0"/>
        </c:ser>
        <c:dLbls>
          <c:showLegendKey val="0"/>
          <c:showVal val="0"/>
          <c:showCatName val="0"/>
          <c:showSerName val="0"/>
          <c:showPercent val="0"/>
          <c:showBubbleSize val="0"/>
        </c:dLbls>
        <c:marker val="1"/>
        <c:smooth val="0"/>
        <c:axId val="2110282168"/>
        <c:axId val="2110285048"/>
      </c:lineChart>
      <c:catAx>
        <c:axId val="2110282168"/>
        <c:scaling>
          <c:orientation val="minMax"/>
        </c:scaling>
        <c:delete val="1"/>
        <c:axPos val="b"/>
        <c:majorTickMark val="out"/>
        <c:minorTickMark val="none"/>
        <c:tickLblPos val="nextTo"/>
        <c:crossAx val="2110285048"/>
        <c:crosses val="autoZero"/>
        <c:auto val="1"/>
        <c:lblAlgn val="ctr"/>
        <c:lblOffset val="100"/>
        <c:noMultiLvlLbl val="0"/>
      </c:catAx>
      <c:valAx>
        <c:axId val="2110285048"/>
        <c:scaling>
          <c:orientation val="minMax"/>
        </c:scaling>
        <c:delete val="1"/>
        <c:axPos val="l"/>
        <c:numFmt formatCode="General" sourceLinked="1"/>
        <c:majorTickMark val="out"/>
        <c:minorTickMark val="none"/>
        <c:tickLblPos val="nextTo"/>
        <c:crossAx val="2110282168"/>
        <c:crosses val="autoZero"/>
        <c:crossBetween val="between"/>
      </c:valAx>
      <c:spPr>
        <a:noFill/>
        <a:ln w="12700">
          <a:solidFill>
            <a:srgbClr val="FFFFFF"/>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宋体"/>
          <a:ea typeface="宋体"/>
          <a:cs typeface="宋体"/>
        </a:defRPr>
      </a:pPr>
      <a:endParaRPr lang="en-US"/>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239687757021608"/>
          <c:y val="0.0463933106997515"/>
          <c:w val="0.953424633485951"/>
          <c:h val="0.909824370945126"/>
        </c:manualLayout>
      </c:layout>
      <c:lineChart>
        <c:grouping val="standard"/>
        <c:varyColors val="0"/>
        <c:ser>
          <c:idx val="0"/>
          <c:order val="0"/>
          <c:spPr>
            <a:ln w="12700">
              <a:solidFill>
                <a:srgbClr val="000080"/>
              </a:solidFill>
              <a:prstDash val="solid"/>
            </a:ln>
          </c:spPr>
          <c:marker>
            <c:symbol val="none"/>
          </c:marker>
          <c:val>
            <c:numRef>
              <c:f>Compensation!$B$3:$B$102</c:f>
              <c:numCache>
                <c:formatCode>General</c:formatCode>
                <c:ptCount val="100"/>
                <c:pt idx="0">
                  <c:v>1.0</c:v>
                </c:pt>
                <c:pt idx="1">
                  <c:v>0.990049833749168</c:v>
                </c:pt>
                <c:pt idx="2">
                  <c:v>0.960789439152323</c:v>
                </c:pt>
                <c:pt idx="3">
                  <c:v>0.913931185271228</c:v>
                </c:pt>
                <c:pt idx="4">
                  <c:v>0.852143788966211</c:v>
                </c:pt>
                <c:pt idx="5">
                  <c:v>0.778800783071405</c:v>
                </c:pt>
                <c:pt idx="6">
                  <c:v>0.697676326071031</c:v>
                </c:pt>
                <c:pt idx="7">
                  <c:v>0.612626394184416</c:v>
                </c:pt>
                <c:pt idx="8">
                  <c:v>0.527292424043049</c:v>
                </c:pt>
                <c:pt idx="9">
                  <c:v>0.444858066222941</c:v>
                </c:pt>
                <c:pt idx="10">
                  <c:v>0.367879441171442</c:v>
                </c:pt>
                <c:pt idx="11">
                  <c:v>0.298197279429887</c:v>
                </c:pt>
                <c:pt idx="12">
                  <c:v>0.236927758682122</c:v>
                </c:pt>
                <c:pt idx="13">
                  <c:v>0.184519523992989</c:v>
                </c:pt>
                <c:pt idx="14">
                  <c:v>0.140858420921045</c:v>
                </c:pt>
                <c:pt idx="15">
                  <c:v>0.105399224561864</c:v>
                </c:pt>
                <c:pt idx="16">
                  <c:v>0.0773047404432997</c:v>
                </c:pt>
                <c:pt idx="17">
                  <c:v>0.0555762126114831</c:v>
                </c:pt>
                <c:pt idx="18">
                  <c:v>0.0391638950989871</c:v>
                </c:pt>
                <c:pt idx="19">
                  <c:v>0.0270518468663504</c:v>
                </c:pt>
                <c:pt idx="20">
                  <c:v>0.0183156388887342</c:v>
                </c:pt>
                <c:pt idx="21">
                  <c:v>0.0121551783299149</c:v>
                </c:pt>
                <c:pt idx="22">
                  <c:v>0.00790705405159344</c:v>
                </c:pt>
                <c:pt idx="23">
                  <c:v>0.00504176025969098</c:v>
                </c:pt>
                <c:pt idx="24">
                  <c:v>0.00315111159844444</c:v>
                </c:pt>
                <c:pt idx="25">
                  <c:v>0.00193045413622771</c:v>
                </c:pt>
                <c:pt idx="26">
                  <c:v>0.00115922917390459</c:v>
                </c:pt>
                <c:pt idx="27">
                  <c:v>0.000682328052756377</c:v>
                </c:pt>
                <c:pt idx="28">
                  <c:v>0.000393669040655078</c:v>
                </c:pt>
                <c:pt idx="29">
                  <c:v>0.000222629856918889</c:v>
                </c:pt>
                <c:pt idx="30">
                  <c:v>0.00012340980408668</c:v>
                </c:pt>
                <c:pt idx="31">
                  <c:v>6.7054824302811E-5</c:v>
                </c:pt>
                <c:pt idx="32">
                  <c:v>3.57128496416352E-5</c:v>
                </c:pt>
                <c:pt idx="33">
                  <c:v>1.86437423315168E-5</c:v>
                </c:pt>
                <c:pt idx="34">
                  <c:v>9.54016287307923E-6</c:v>
                </c:pt>
                <c:pt idx="35">
                  <c:v>4.78511739212901E-6</c:v>
                </c:pt>
                <c:pt idx="36">
                  <c:v>2.35257520000977E-6</c:v>
                </c:pt>
                <c:pt idx="37">
                  <c:v>1.13372713874796E-6</c:v>
                </c:pt>
                <c:pt idx="38">
                  <c:v>5.3553478027931E-7</c:v>
                </c:pt>
                <c:pt idx="39">
                  <c:v>2.47959601804503E-7</c:v>
                </c:pt>
                <c:pt idx="40">
                  <c:v>1.12535174719259E-7</c:v>
                </c:pt>
                <c:pt idx="41">
                  <c:v>5.00621802076703E-8</c:v>
                </c:pt>
                <c:pt idx="42">
                  <c:v>2.18295779512548E-8</c:v>
                </c:pt>
                <c:pt idx="43">
                  <c:v>9.33028757450498E-9</c:v>
                </c:pt>
                <c:pt idx="44">
                  <c:v>3.90893843426486E-9</c:v>
                </c:pt>
                <c:pt idx="45">
                  <c:v>1.60522805518561E-9</c:v>
                </c:pt>
                <c:pt idx="46">
                  <c:v>6.46143177310611E-10</c:v>
                </c:pt>
                <c:pt idx="47">
                  <c:v>2.54938188039197E-10</c:v>
                </c:pt>
                <c:pt idx="48">
                  <c:v>9.85950557599151E-11</c:v>
                </c:pt>
                <c:pt idx="49">
                  <c:v>3.73757132794426E-11</c:v>
                </c:pt>
                <c:pt idx="50">
                  <c:v>1.3887943864964E-11</c:v>
                </c:pt>
                <c:pt idx="51">
                  <c:v>5.05825274284379E-12</c:v>
                </c:pt>
                <c:pt idx="52">
                  <c:v>1.80583143751321E-12</c:v>
                </c:pt>
                <c:pt idx="53">
                  <c:v>6.31928588517537E-13</c:v>
                </c:pt>
                <c:pt idx="54">
                  <c:v>2.16756888261896E-13</c:v>
                </c:pt>
                <c:pt idx="55">
                  <c:v>7.2877240958197E-14</c:v>
                </c:pt>
                <c:pt idx="56">
                  <c:v>2.40173478162095E-14</c:v>
                </c:pt>
                <c:pt idx="57">
                  <c:v>7.75840207569608E-15</c:v>
                </c:pt>
                <c:pt idx="58">
                  <c:v>2.45659536879214E-15</c:v>
                </c:pt>
                <c:pt idx="59">
                  <c:v>7.62445990538975E-16</c:v>
                </c:pt>
                <c:pt idx="60">
                  <c:v>2.31952283024357E-16</c:v>
                </c:pt>
                <c:pt idx="61">
                  <c:v>6.91675397554147E-17</c:v>
                </c:pt>
                <c:pt idx="62">
                  <c:v>2.02171584869533E-17</c:v>
                </c:pt>
                <c:pt idx="63">
                  <c:v>5.79231288539486E-18</c:v>
                </c:pt>
                <c:pt idx="64">
                  <c:v>1.62666462145324E-18</c:v>
                </c:pt>
                <c:pt idx="65">
                  <c:v>4.47773244171831E-19</c:v>
                </c:pt>
                <c:pt idx="66">
                  <c:v>1.20818201989997E-19</c:v>
                </c:pt>
                <c:pt idx="67">
                  <c:v>3.19536671774835E-20</c:v>
                </c:pt>
                <c:pt idx="68">
                  <c:v>8.28367700768289E-21</c:v>
                </c:pt>
                <c:pt idx="69">
                  <c:v>2.10493997833974E-21</c:v>
                </c:pt>
                <c:pt idx="70">
                  <c:v>5.24288566336349E-22</c:v>
                </c:pt>
                <c:pt idx="71">
                  <c:v>1.28001531905164E-22</c:v>
                </c:pt>
                <c:pt idx="72">
                  <c:v>3.06319086457743E-23</c:v>
                </c:pt>
                <c:pt idx="73">
                  <c:v>7.18533563590223E-24</c:v>
                </c:pt>
                <c:pt idx="74">
                  <c:v>1.65209178231426E-24</c:v>
                </c:pt>
                <c:pt idx="75">
                  <c:v>3.72336312175054E-25</c:v>
                </c:pt>
                <c:pt idx="76">
                  <c:v>8.22528065160666E-26</c:v>
                </c:pt>
                <c:pt idx="77">
                  <c:v>1.78106663475708E-26</c:v>
                </c:pt>
                <c:pt idx="78">
                  <c:v>3.7802778447761E-27</c:v>
                </c:pt>
                <c:pt idx="79">
                  <c:v>7.86468593576645E-28</c:v>
                </c:pt>
                <c:pt idx="80">
                  <c:v>1.60381089054864E-28</c:v>
                </c:pt>
                <c:pt idx="81">
                  <c:v>3.205819323395E-29</c:v>
                </c:pt>
                <c:pt idx="82">
                  <c:v>6.28114814760596E-30</c:v>
                </c:pt>
                <c:pt idx="83">
                  <c:v>1.20629392778115E-30</c:v>
                </c:pt>
                <c:pt idx="84">
                  <c:v>2.27081292202639E-31</c:v>
                </c:pt>
                <c:pt idx="85">
                  <c:v>4.19009319449442E-32</c:v>
                </c:pt>
                <c:pt idx="86">
                  <c:v>7.57844526761835E-33</c:v>
                </c:pt>
                <c:pt idx="87">
                  <c:v>1.34354019775874E-33</c:v>
                </c:pt>
                <c:pt idx="88">
                  <c:v>2.33472278348728E-34</c:v>
                </c:pt>
                <c:pt idx="89">
                  <c:v>3.97680309790165E-35</c:v>
                </c:pt>
                <c:pt idx="90">
                  <c:v>6.63967719958077E-36</c:v>
                </c:pt>
                <c:pt idx="91">
                  <c:v>1.08661064074598E-36</c:v>
                </c:pt>
                <c:pt idx="92">
                  <c:v>1.74307089664529E-37</c:v>
                </c:pt>
                <c:pt idx="93">
                  <c:v>2.74075528472258E-38</c:v>
                </c:pt>
                <c:pt idx="94">
                  <c:v>4.22415240620621E-39</c:v>
                </c:pt>
                <c:pt idx="95">
                  <c:v>6.38150344806082E-40</c:v>
                </c:pt>
                <c:pt idx="96">
                  <c:v>9.44975497649114E-41</c:v>
                </c:pt>
                <c:pt idx="97">
                  <c:v>1.37161491094935E-41</c:v>
                </c:pt>
                <c:pt idx="98">
                  <c:v>1.95145238029537E-42</c:v>
                </c:pt>
                <c:pt idx="99">
                  <c:v>2.72143414009373E-43</c:v>
                </c:pt>
              </c:numCache>
            </c:numRef>
          </c:val>
          <c:smooth val="0"/>
        </c:ser>
        <c:dLbls>
          <c:showLegendKey val="0"/>
          <c:showVal val="0"/>
          <c:showCatName val="0"/>
          <c:showSerName val="0"/>
          <c:showPercent val="0"/>
          <c:showBubbleSize val="0"/>
        </c:dLbls>
        <c:marker val="1"/>
        <c:smooth val="0"/>
        <c:axId val="2110320040"/>
        <c:axId val="2110322920"/>
      </c:lineChart>
      <c:catAx>
        <c:axId val="2110320040"/>
        <c:scaling>
          <c:orientation val="minMax"/>
        </c:scaling>
        <c:delete val="1"/>
        <c:axPos val="b"/>
        <c:majorTickMark val="out"/>
        <c:minorTickMark val="none"/>
        <c:tickLblPos val="nextTo"/>
        <c:crossAx val="2110322920"/>
        <c:crosses val="autoZero"/>
        <c:auto val="1"/>
        <c:lblAlgn val="ctr"/>
        <c:lblOffset val="100"/>
        <c:noMultiLvlLbl val="0"/>
      </c:catAx>
      <c:valAx>
        <c:axId val="2110322920"/>
        <c:scaling>
          <c:orientation val="minMax"/>
        </c:scaling>
        <c:delete val="1"/>
        <c:axPos val="l"/>
        <c:numFmt formatCode="General" sourceLinked="1"/>
        <c:majorTickMark val="out"/>
        <c:minorTickMark val="none"/>
        <c:tickLblPos val="nextTo"/>
        <c:crossAx val="2110320040"/>
        <c:crosses val="autoZero"/>
        <c:crossBetween val="between"/>
      </c:valAx>
      <c:spPr>
        <a:noFill/>
        <a:ln w="12700">
          <a:solidFill>
            <a:srgbClr val="FFFFFF"/>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宋体"/>
          <a:ea typeface="宋体"/>
          <a:cs typeface="宋体"/>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239687757021608"/>
          <c:y val="0.0463933106997515"/>
          <c:w val="0.953424633485951"/>
          <c:h val="0.909824370945126"/>
        </c:manualLayout>
      </c:layout>
      <c:lineChart>
        <c:grouping val="standard"/>
        <c:varyColors val="0"/>
        <c:ser>
          <c:idx val="0"/>
          <c:order val="0"/>
          <c:spPr>
            <a:ln w="12700">
              <a:solidFill>
                <a:srgbClr val="000080"/>
              </a:solidFill>
              <a:prstDash val="solid"/>
            </a:ln>
          </c:spPr>
          <c:marker>
            <c:symbol val="none"/>
          </c:marker>
          <c:val>
            <c:numRef>
              <c:f>Tax!$B$3:$B$102</c:f>
              <c:numCache>
                <c:formatCode>General</c:formatCode>
                <c:ptCount val="100"/>
                <c:pt idx="0">
                  <c:v>1.0</c:v>
                </c:pt>
                <c:pt idx="1">
                  <c:v>0.999950001249979</c:v>
                </c:pt>
                <c:pt idx="2">
                  <c:v>0.999800019998667</c:v>
                </c:pt>
                <c:pt idx="3">
                  <c:v>0.999550101234814</c:v>
                </c:pt>
                <c:pt idx="4">
                  <c:v>0.999200319914684</c:v>
                </c:pt>
                <c:pt idx="5">
                  <c:v>0.998750780924581</c:v>
                </c:pt>
                <c:pt idx="6">
                  <c:v>0.998201619028437</c:v>
                </c:pt>
                <c:pt idx="7">
                  <c:v>0.997552998800479</c:v>
                </c:pt>
                <c:pt idx="8">
                  <c:v>0.996805114543033</c:v>
                </c:pt>
                <c:pt idx="9">
                  <c:v>0.995958190189514</c:v>
                </c:pt>
                <c:pt idx="10">
                  <c:v>0.995012479192682</c:v>
                </c:pt>
                <c:pt idx="11">
                  <c:v>0.993968264398234</c:v>
                </c:pt>
                <c:pt idx="12">
                  <c:v>0.992825857903814</c:v>
                </c:pt>
                <c:pt idx="13">
                  <c:v>0.99158560090355</c:v>
                </c:pt>
                <c:pt idx="14">
                  <c:v>0.990247863518235</c:v>
                </c:pt>
                <c:pt idx="15">
                  <c:v>0.988813044611233</c:v>
                </c:pt>
                <c:pt idx="16">
                  <c:v>0.98728157159029</c:v>
                </c:pt>
                <c:pt idx="17">
                  <c:v>0.985653900195345</c:v>
                </c:pt>
                <c:pt idx="18">
                  <c:v>0.983930514272508</c:v>
                </c:pt>
                <c:pt idx="19">
                  <c:v>0.982111925534364</c:v>
                </c:pt>
                <c:pt idx="20">
                  <c:v>0.980198673306755</c:v>
                </c:pt>
                <c:pt idx="21">
                  <c:v>0.978191324262237</c:v>
                </c:pt>
                <c:pt idx="22">
                  <c:v>0.97609047214037</c:v>
                </c:pt>
                <c:pt idx="23">
                  <c:v>0.973896737455057</c:v>
                </c:pt>
                <c:pt idx="24">
                  <c:v>0.971610767189123</c:v>
                </c:pt>
                <c:pt idx="25">
                  <c:v>0.969233234476344</c:v>
                </c:pt>
                <c:pt idx="26">
                  <c:v>0.966764838271153</c:v>
                </c:pt>
                <c:pt idx="27">
                  <c:v>0.964206303006236</c:v>
                </c:pt>
                <c:pt idx="28">
                  <c:v>0.961558378238269</c:v>
                </c:pt>
                <c:pt idx="29">
                  <c:v>0.958821838282023</c:v>
                </c:pt>
                <c:pt idx="30">
                  <c:v>0.9559974818331</c:v>
                </c:pt>
                <c:pt idx="31">
                  <c:v>0.953086131579548</c:v>
                </c:pt>
                <c:pt idx="32">
                  <c:v>0.950088633802627</c:v>
                </c:pt>
                <c:pt idx="33">
                  <c:v>0.947005857966986</c:v>
                </c:pt>
                <c:pt idx="34">
                  <c:v>0.943838696300543</c:v>
                </c:pt>
                <c:pt idx="35">
                  <c:v>0.940588063364342</c:v>
                </c:pt>
                <c:pt idx="36">
                  <c:v>0.937254895612678</c:v>
                </c:pt>
                <c:pt idx="37">
                  <c:v>0.933840150943789</c:v>
                </c:pt>
                <c:pt idx="38">
                  <c:v>0.930344808241421</c:v>
                </c:pt>
                <c:pt idx="39">
                  <c:v>0.926769866907555</c:v>
                </c:pt>
                <c:pt idx="40">
                  <c:v>0.923116346386636</c:v>
                </c:pt>
                <c:pt idx="41">
                  <c:v>0.91938528568159</c:v>
                </c:pt>
                <c:pt idx="42">
                  <c:v>0.915577742861978</c:v>
                </c:pt>
                <c:pt idx="43">
                  <c:v>0.911694794564591</c:v>
                </c:pt>
                <c:pt idx="44">
                  <c:v>0.90773753548683</c:v>
                </c:pt>
                <c:pt idx="45">
                  <c:v>0.903707077873196</c:v>
                </c:pt>
                <c:pt idx="46">
                  <c:v>0.899604550995232</c:v>
                </c:pt>
                <c:pt idx="47">
                  <c:v>0.895431100625247</c:v>
                </c:pt>
                <c:pt idx="48">
                  <c:v>0.891187888504185</c:v>
                </c:pt>
                <c:pt idx="49">
                  <c:v>0.886876091803954</c:v>
                </c:pt>
                <c:pt idx="50">
                  <c:v>0.882496902584596</c:v>
                </c:pt>
                <c:pt idx="51">
                  <c:v>0.878051527246616</c:v>
                </c:pt>
                <c:pt idx="52">
                  <c:v>0.87354118597885</c:v>
                </c:pt>
                <c:pt idx="53">
                  <c:v>0.868967112202196</c:v>
                </c:pt>
                <c:pt idx="54">
                  <c:v>0.864330552009586</c:v>
                </c:pt>
                <c:pt idx="55">
                  <c:v>0.859632763602542</c:v>
                </c:pt>
                <c:pt idx="56">
                  <c:v>0.85487501672467</c:v>
                </c:pt>
                <c:pt idx="57">
                  <c:v>0.850058592092447</c:v>
                </c:pt>
                <c:pt idx="58">
                  <c:v>0.845184780823671</c:v>
                </c:pt>
                <c:pt idx="59">
                  <c:v>0.840254883863902</c:v>
                </c:pt>
                <c:pt idx="60">
                  <c:v>0.835270211411272</c:v>
                </c:pt>
                <c:pt idx="61">
                  <c:v>0.830232082340008</c:v>
                </c:pt>
                <c:pt idx="62">
                  <c:v>0.825141823623021</c:v>
                </c:pt>
                <c:pt idx="63">
                  <c:v>0.820000769753909</c:v>
                </c:pt>
                <c:pt idx="64">
                  <c:v>0.814810262168729</c:v>
                </c:pt>
                <c:pt idx="65">
                  <c:v>0.809571648667887</c:v>
                </c:pt>
                <c:pt idx="66">
                  <c:v>0.804286282838474</c:v>
                </c:pt>
                <c:pt idx="67">
                  <c:v>0.798955523477418</c:v>
                </c:pt>
                <c:pt idx="68">
                  <c:v>0.793580734015767</c:v>
                </c:pt>
                <c:pt idx="69">
                  <c:v>0.788163281944452</c:v>
                </c:pt>
                <c:pt idx="70">
                  <c:v>0.782704538241868</c:v>
                </c:pt>
                <c:pt idx="71">
                  <c:v>0.777205876803583</c:v>
                </c:pt>
                <c:pt idx="72">
                  <c:v>0.771668673874526</c:v>
                </c:pt>
                <c:pt idx="73">
                  <c:v>0.766094307483966</c:v>
                </c:pt>
                <c:pt idx="74">
                  <c:v>0.76048415688359</c:v>
                </c:pt>
                <c:pt idx="75">
                  <c:v>0.754839601989007</c:v>
                </c:pt>
                <c:pt idx="76">
                  <c:v>0.749162022824993</c:v>
                </c:pt>
                <c:pt idx="77">
                  <c:v>0.743452798974753</c:v>
                </c:pt>
                <c:pt idx="78">
                  <c:v>0.737713309033535</c:v>
                </c:pt>
                <c:pt idx="79">
                  <c:v>0.731944930066863</c:v>
                </c:pt>
                <c:pt idx="80">
                  <c:v>0.726149037073691</c:v>
                </c:pt>
                <c:pt idx="81">
                  <c:v>0.720327002454755</c:v>
                </c:pt>
                <c:pt idx="82">
                  <c:v>0.714480195486403</c:v>
                </c:pt>
                <c:pt idx="83">
                  <c:v>0.708609981800177</c:v>
                </c:pt>
                <c:pt idx="84">
                  <c:v>0.702717722868398</c:v>
                </c:pt>
                <c:pt idx="85">
                  <c:v>0.696804775496035</c:v>
                </c:pt>
                <c:pt idx="86">
                  <c:v>0.69087249131909</c:v>
                </c:pt>
                <c:pt idx="87">
                  <c:v>0.684922216309753</c:v>
                </c:pt>
                <c:pt idx="88">
                  <c:v>0.678955290288568</c:v>
                </c:pt>
                <c:pt idx="89">
                  <c:v>0.672973046443834</c:v>
                </c:pt>
                <c:pt idx="90">
                  <c:v>0.666976810858475</c:v>
                </c:pt>
                <c:pt idx="91">
                  <c:v>0.660967902044587</c:v>
                </c:pt>
                <c:pt idx="92">
                  <c:v>0.654947630485883</c:v>
                </c:pt>
                <c:pt idx="93">
                  <c:v>0.64891729818823</c:v>
                </c:pt>
                <c:pt idx="94">
                  <c:v>0.642878198238472</c:v>
                </c:pt>
                <c:pt idx="95">
                  <c:v>0.636831614371743</c:v>
                </c:pt>
                <c:pt idx="96">
                  <c:v>0.630778820547428</c:v>
                </c:pt>
                <c:pt idx="97">
                  <c:v>0.624721080533962</c:v>
                </c:pt>
                <c:pt idx="98">
                  <c:v>0.618659647502623</c:v>
                </c:pt>
                <c:pt idx="99">
                  <c:v>0.612595763630477</c:v>
                </c:pt>
              </c:numCache>
            </c:numRef>
          </c:val>
          <c:smooth val="0"/>
        </c:ser>
        <c:dLbls>
          <c:showLegendKey val="0"/>
          <c:showVal val="0"/>
          <c:showCatName val="0"/>
          <c:showSerName val="0"/>
          <c:showPercent val="0"/>
          <c:showBubbleSize val="0"/>
        </c:dLbls>
        <c:marker val="1"/>
        <c:smooth val="0"/>
        <c:axId val="2110357576"/>
        <c:axId val="2110360456"/>
      </c:lineChart>
      <c:catAx>
        <c:axId val="2110357576"/>
        <c:scaling>
          <c:orientation val="minMax"/>
        </c:scaling>
        <c:delete val="1"/>
        <c:axPos val="b"/>
        <c:majorTickMark val="out"/>
        <c:minorTickMark val="none"/>
        <c:tickLblPos val="nextTo"/>
        <c:crossAx val="2110360456"/>
        <c:crosses val="autoZero"/>
        <c:auto val="1"/>
        <c:lblAlgn val="ctr"/>
        <c:lblOffset val="100"/>
        <c:noMultiLvlLbl val="0"/>
      </c:catAx>
      <c:valAx>
        <c:axId val="2110360456"/>
        <c:scaling>
          <c:orientation val="minMax"/>
        </c:scaling>
        <c:delete val="1"/>
        <c:axPos val="l"/>
        <c:numFmt formatCode="General" sourceLinked="1"/>
        <c:majorTickMark val="out"/>
        <c:minorTickMark val="none"/>
        <c:tickLblPos val="nextTo"/>
        <c:crossAx val="2110357576"/>
        <c:crosses val="autoZero"/>
        <c:crossBetween val="between"/>
      </c:valAx>
      <c:spPr>
        <a:noFill/>
        <a:ln w="12700">
          <a:solidFill>
            <a:srgbClr val="FFFFFF"/>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宋体"/>
          <a:ea typeface="宋体"/>
          <a:cs typeface="宋体"/>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239687757021608"/>
          <c:y val="0.0463933106997515"/>
          <c:w val="0.953424633485951"/>
          <c:h val="0.909824370945126"/>
        </c:manualLayout>
      </c:layout>
      <c:lineChart>
        <c:grouping val="standard"/>
        <c:varyColors val="0"/>
        <c:ser>
          <c:idx val="0"/>
          <c:order val="0"/>
          <c:spPr>
            <a:ln w="12700">
              <a:solidFill>
                <a:srgbClr val="000080"/>
              </a:solidFill>
              <a:prstDash val="solid"/>
            </a:ln>
          </c:spPr>
          <c:marker>
            <c:symbol val="none"/>
          </c:marker>
          <c:val>
            <c:numRef>
              <c:f>'Preventative payment'!$B$3:$B$102</c:f>
              <c:numCache>
                <c:formatCode>General</c:formatCode>
                <c:ptCount val="100"/>
                <c:pt idx="0">
                  <c:v>1.0</c:v>
                </c:pt>
                <c:pt idx="1">
                  <c:v>0.999900004999833</c:v>
                </c:pt>
                <c:pt idx="2">
                  <c:v>0.999600079989334</c:v>
                </c:pt>
                <c:pt idx="3">
                  <c:v>0.999100404878527</c:v>
                </c:pt>
                <c:pt idx="4">
                  <c:v>0.998401279317606</c:v>
                </c:pt>
                <c:pt idx="5">
                  <c:v>0.99750312239746</c:v>
                </c:pt>
                <c:pt idx="6">
                  <c:v>0.996406472230993</c:v>
                </c:pt>
                <c:pt idx="7">
                  <c:v>0.99511198541583</c:v>
                </c:pt>
                <c:pt idx="8">
                  <c:v>0.993620436379149</c:v>
                </c:pt>
                <c:pt idx="9">
                  <c:v>0.991932716605571</c:v>
                </c:pt>
                <c:pt idx="10">
                  <c:v>0.990049833749168</c:v>
                </c:pt>
                <c:pt idx="11">
                  <c:v>0.987972910630838</c:v>
                </c:pt>
                <c:pt idx="12">
                  <c:v>0.985703184122443</c:v>
                </c:pt>
                <c:pt idx="13">
                  <c:v>0.983242003919255</c:v>
                </c:pt>
                <c:pt idx="14">
                  <c:v>0.980590831202428</c:v>
                </c:pt>
                <c:pt idx="15">
                  <c:v>0.977751237193336</c:v>
                </c:pt>
                <c:pt idx="16">
                  <c:v>0.974724901601794</c:v>
                </c:pt>
                <c:pt idx="17">
                  <c:v>0.971513610970296</c:v>
                </c:pt>
                <c:pt idx="18">
                  <c:v>0.968119256916563</c:v>
                </c:pt>
                <c:pt idx="19">
                  <c:v>0.964543834276816</c:v>
                </c:pt>
                <c:pt idx="20">
                  <c:v>0.960789439152323</c:v>
                </c:pt>
                <c:pt idx="21">
                  <c:v>0.95685826686191</c:v>
                </c:pt>
                <c:pt idx="22">
                  <c:v>0.952752609803211</c:v>
                </c:pt>
                <c:pt idx="23">
                  <c:v>0.948474855225605</c:v>
                </c:pt>
                <c:pt idx="24">
                  <c:v>0.944027482917836</c:v>
                </c:pt>
                <c:pt idx="25">
                  <c:v>0.939413062813476</c:v>
                </c:pt>
                <c:pt idx="26">
                  <c:v>0.934634252517449</c:v>
                </c:pt>
                <c:pt idx="27">
                  <c:v>0.929693794756954</c:v>
                </c:pt>
                <c:pt idx="28">
                  <c:v>0.924594514760211</c:v>
                </c:pt>
                <c:pt idx="29">
                  <c:v>0.919339317566518</c:v>
                </c:pt>
                <c:pt idx="30">
                  <c:v>0.913931185271228</c:v>
                </c:pt>
                <c:pt idx="31">
                  <c:v>0.908373174209268</c:v>
                </c:pt>
                <c:pt idx="32">
                  <c:v>0.902668412080942</c:v>
                </c:pt>
                <c:pt idx="33">
                  <c:v>0.896820095023787</c:v>
                </c:pt>
                <c:pt idx="34">
                  <c:v>0.890831484634309</c:v>
                </c:pt>
                <c:pt idx="35">
                  <c:v>0.884705904943484</c:v>
                </c:pt>
                <c:pt idx="36">
                  <c:v>0.878446739349931</c:v>
                </c:pt>
                <c:pt idx="37">
                  <c:v>0.872057427514719</c:v>
                </c:pt>
                <c:pt idx="38">
                  <c:v>0.865541462221766</c:v>
                </c:pt>
                <c:pt idx="39">
                  <c:v>0.858902386207847</c:v>
                </c:pt>
                <c:pt idx="40">
                  <c:v>0.852143788966211</c:v>
                </c:pt>
                <c:pt idx="41">
                  <c:v>0.845269303527819</c:v>
                </c:pt>
                <c:pt idx="42">
                  <c:v>0.838282603224233</c:v>
                </c:pt>
                <c:pt idx="43">
                  <c:v>0.831187398436171</c:v>
                </c:pt>
                <c:pt idx="44">
                  <c:v>0.823987433331703</c:v>
                </c:pt>
                <c:pt idx="45">
                  <c:v>0.816686482598111</c:v>
                </c:pt>
                <c:pt idx="46">
                  <c:v>0.809288348171332</c:v>
                </c:pt>
                <c:pt idx="47">
                  <c:v>0.801796855966941</c:v>
                </c:pt>
                <c:pt idx="48">
                  <c:v>0.794215852616547</c:v>
                </c:pt>
                <c:pt idx="49">
                  <c:v>0.786549202213455</c:v>
                </c:pt>
                <c:pt idx="50">
                  <c:v>0.778800783071405</c:v>
                </c:pt>
                <c:pt idx="51">
                  <c:v>0.770974484500115</c:v>
                </c:pt>
                <c:pt idx="52">
                  <c:v>0.763074203601336</c:v>
                </c:pt>
                <c:pt idx="53">
                  <c:v>0.755103842089024</c:v>
                </c:pt>
                <c:pt idx="54">
                  <c:v>0.747067303137196</c:v>
                </c:pt>
                <c:pt idx="55">
                  <c:v>0.738968488258944</c:v>
                </c:pt>
                <c:pt idx="56">
                  <c:v>0.730811294220004</c:v>
                </c:pt>
                <c:pt idx="57">
                  <c:v>0.722599609990194</c:v>
                </c:pt>
                <c:pt idx="58">
                  <c:v>0.714337313735957</c:v>
                </c:pt>
                <c:pt idx="59">
                  <c:v>0.70602826985714</c:v>
                </c:pt>
                <c:pt idx="60">
                  <c:v>0.697676326071031</c:v>
                </c:pt>
                <c:pt idx="61">
                  <c:v>0.689285310546626</c:v>
                </c:pt>
                <c:pt idx="62">
                  <c:v>0.680859029091925</c:v>
                </c:pt>
                <c:pt idx="63">
                  <c:v>0.672401262397003</c:v>
                </c:pt>
                <c:pt idx="64">
                  <c:v>0.663915763335474</c:v>
                </c:pt>
                <c:pt idx="65">
                  <c:v>0.655406254326841</c:v>
                </c:pt>
                <c:pt idx="66">
                  <c:v>0.64687642476213</c:v>
                </c:pt>
                <c:pt idx="67">
                  <c:v>0.638329928495075</c:v>
                </c:pt>
                <c:pt idx="68">
                  <c:v>0.629770381401003</c:v>
                </c:pt>
                <c:pt idx="69">
                  <c:v>0.621201359005451</c:v>
                </c:pt>
                <c:pt idx="70">
                  <c:v>0.612626394184416</c:v>
                </c:pt>
                <c:pt idx="71">
                  <c:v>0.604048974938025</c:v>
                </c:pt>
                <c:pt idx="72">
                  <c:v>0.59547254223927</c:v>
                </c:pt>
                <c:pt idx="73">
                  <c:v>0.586900487959338</c:v>
                </c:pt>
                <c:pt idx="74">
                  <c:v>0.578336152870944</c:v>
                </c:pt>
                <c:pt idx="75">
                  <c:v>0.569782824730923</c:v>
                </c:pt>
                <c:pt idx="76">
                  <c:v>0.561243736443235</c:v>
                </c:pt>
                <c:pt idx="77">
                  <c:v>0.552722064303394</c:v>
                </c:pt>
                <c:pt idx="78">
                  <c:v>0.544220926325207</c:v>
                </c:pt>
                <c:pt idx="79">
                  <c:v>0.535743380650585</c:v>
                </c:pt>
                <c:pt idx="80">
                  <c:v>0.527292424043049</c:v>
                </c:pt>
                <c:pt idx="81">
                  <c:v>0.518870990465452</c:v>
                </c:pt>
                <c:pt idx="82">
                  <c:v>0.510481949742289</c:v>
                </c:pt>
                <c:pt idx="83">
                  <c:v>0.502128106306847</c:v>
                </c:pt>
                <c:pt idx="84">
                  <c:v>0.493812198033346</c:v>
                </c:pt>
                <c:pt idx="85">
                  <c:v>0.48553689515408</c:v>
                </c:pt>
                <c:pt idx="86">
                  <c:v>0.477304799261446</c:v>
                </c:pt>
                <c:pt idx="87">
                  <c:v>0.469118442394664</c:v>
                </c:pt>
                <c:pt idx="88">
                  <c:v>0.460980286210834</c:v>
                </c:pt>
                <c:pt idx="89">
                  <c:v>0.452892721239895</c:v>
                </c:pt>
                <c:pt idx="90">
                  <c:v>0.444858066222941</c:v>
                </c:pt>
                <c:pt idx="91">
                  <c:v>0.436878567533222</c:v>
                </c:pt>
                <c:pt idx="92">
                  <c:v>0.428956398679073</c:v>
                </c:pt>
                <c:pt idx="93">
                  <c:v>0.421093659887912</c:v>
                </c:pt>
                <c:pt idx="94">
                  <c:v>0.413292377770344</c:v>
                </c:pt>
                <c:pt idx="95">
                  <c:v>0.405554505063321</c:v>
                </c:pt>
                <c:pt idx="96">
                  <c:v>0.397881920451205</c:v>
                </c:pt>
                <c:pt idx="97">
                  <c:v>0.390276428463521</c:v>
                </c:pt>
                <c:pt idx="98">
                  <c:v>0.382739759448069</c:v>
                </c:pt>
                <c:pt idx="99">
                  <c:v>0.375273569618007</c:v>
                </c:pt>
              </c:numCache>
            </c:numRef>
          </c:val>
          <c:smooth val="0"/>
        </c:ser>
        <c:dLbls>
          <c:showLegendKey val="0"/>
          <c:showVal val="0"/>
          <c:showCatName val="0"/>
          <c:showSerName val="0"/>
          <c:showPercent val="0"/>
          <c:showBubbleSize val="0"/>
        </c:dLbls>
        <c:marker val="1"/>
        <c:smooth val="0"/>
        <c:axId val="2110394888"/>
        <c:axId val="2110397768"/>
      </c:lineChart>
      <c:catAx>
        <c:axId val="2110394888"/>
        <c:scaling>
          <c:orientation val="minMax"/>
        </c:scaling>
        <c:delete val="1"/>
        <c:axPos val="b"/>
        <c:majorTickMark val="out"/>
        <c:minorTickMark val="none"/>
        <c:tickLblPos val="nextTo"/>
        <c:crossAx val="2110397768"/>
        <c:crosses val="autoZero"/>
        <c:auto val="1"/>
        <c:lblAlgn val="ctr"/>
        <c:lblOffset val="100"/>
        <c:noMultiLvlLbl val="0"/>
      </c:catAx>
      <c:valAx>
        <c:axId val="2110397768"/>
        <c:scaling>
          <c:orientation val="minMax"/>
        </c:scaling>
        <c:delete val="1"/>
        <c:axPos val="l"/>
        <c:numFmt formatCode="General" sourceLinked="1"/>
        <c:majorTickMark val="out"/>
        <c:minorTickMark val="none"/>
        <c:tickLblPos val="nextTo"/>
        <c:crossAx val="2110394888"/>
        <c:crosses val="autoZero"/>
        <c:crossBetween val="between"/>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宋体"/>
          <a:ea typeface="宋体"/>
          <a:cs typeface="宋体"/>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24000785019166"/>
          <c:y val="0.0462740727380309"/>
          <c:w val="0.953364516039096"/>
          <c:h val="0.910056763847941"/>
        </c:manualLayout>
      </c:layout>
      <c:lineChart>
        <c:grouping val="standard"/>
        <c:varyColors val="0"/>
        <c:ser>
          <c:idx val="0"/>
          <c:order val="0"/>
          <c:spPr>
            <a:ln w="12700">
              <a:solidFill>
                <a:srgbClr val="000080"/>
              </a:solidFill>
              <a:prstDash val="solid"/>
            </a:ln>
          </c:spPr>
          <c:marker>
            <c:symbol val="none"/>
          </c:marker>
          <c:val>
            <c:numRef>
              <c:f>Ecotourism!$B$3:$B$102</c:f>
              <c:numCache>
                <c:formatCode>General</c:formatCode>
                <c:ptCount val="100"/>
                <c:pt idx="0">
                  <c:v>0.0</c:v>
                </c:pt>
                <c:pt idx="1">
                  <c:v>0.0295544664514918</c:v>
                </c:pt>
                <c:pt idx="2">
                  <c:v>0.0582354664157513</c:v>
                </c:pt>
                <c:pt idx="3">
                  <c:v>0.0860688147287718</c:v>
                </c:pt>
                <c:pt idx="4">
                  <c:v>0.113079563282843</c:v>
                </c:pt>
                <c:pt idx="5">
                  <c:v>0.139292023574942</c:v>
                </c:pt>
                <c:pt idx="6">
                  <c:v>0.164729788588728</c:v>
                </c:pt>
                <c:pt idx="7">
                  <c:v>0.189415754029813</c:v>
                </c:pt>
                <c:pt idx="8">
                  <c:v>0.213372138933447</c:v>
                </c:pt>
                <c:pt idx="9">
                  <c:v>0.236620505663147</c:v>
                </c:pt>
                <c:pt idx="10">
                  <c:v>0.259181779318282</c:v>
                </c:pt>
                <c:pt idx="11">
                  <c:v>0.281076266568074</c:v>
                </c:pt>
                <c:pt idx="12">
                  <c:v>0.302323673928969</c:v>
                </c:pt>
                <c:pt idx="13">
                  <c:v>0.322943125501835</c:v>
                </c:pt>
                <c:pt idx="14">
                  <c:v>0.342953180184943</c:v>
                </c:pt>
                <c:pt idx="15">
                  <c:v>0.362371848378227</c:v>
                </c:pt>
                <c:pt idx="16">
                  <c:v>0.381216608193859</c:v>
                </c:pt>
                <c:pt idx="17">
                  <c:v>0.399504421187734</c:v>
                </c:pt>
                <c:pt idx="18">
                  <c:v>0.41725174762601</c:v>
                </c:pt>
                <c:pt idx="19">
                  <c:v>0.434474561300463</c:v>
                </c:pt>
                <c:pt idx="20">
                  <c:v>0.451188363905974</c:v>
                </c:pt>
                <c:pt idx="21">
                  <c:v>0.467408198993103</c:v>
                </c:pt>
                <c:pt idx="22">
                  <c:v>0.483148665508301</c:v>
                </c:pt>
                <c:pt idx="23">
                  <c:v>0.498423930933945</c:v>
                </c:pt>
                <c:pt idx="24">
                  <c:v>0.513247744040028</c:v>
                </c:pt>
                <c:pt idx="25">
                  <c:v>0.527633447258985</c:v>
                </c:pt>
                <c:pt idx="26">
                  <c:v>0.541593988694777</c:v>
                </c:pt>
                <c:pt idx="27">
                  <c:v>0.555141933777059</c:v>
                </c:pt>
                <c:pt idx="28">
                  <c:v>0.56828947657092</c:v>
                </c:pt>
                <c:pt idx="29">
                  <c:v>0.581048450752361</c:v>
                </c:pt>
                <c:pt idx="30">
                  <c:v>0.593430340259401</c:v>
                </c:pt>
                <c:pt idx="31">
                  <c:v>0.605446289628399</c:v>
                </c:pt>
                <c:pt idx="32">
                  <c:v>0.617107114024888</c:v>
                </c:pt>
                <c:pt idx="33">
                  <c:v>0.628423308977954</c:v>
                </c:pt>
                <c:pt idx="34">
                  <c:v>0.639405059826921</c:v>
                </c:pt>
                <c:pt idx="35">
                  <c:v>0.650062250888845</c:v>
                </c:pt>
                <c:pt idx="36">
                  <c:v>0.660404474355061</c:v>
                </c:pt>
                <c:pt idx="37">
                  <c:v>0.670441038924811</c:v>
                </c:pt>
                <c:pt idx="38">
                  <c:v>0.680180978183696</c:v>
                </c:pt>
                <c:pt idx="39">
                  <c:v>0.689633058734515</c:v>
                </c:pt>
                <c:pt idx="40">
                  <c:v>0.698805788087798</c:v>
                </c:pt>
                <c:pt idx="41">
                  <c:v>0.707707422319141</c:v>
                </c:pt>
                <c:pt idx="42">
                  <c:v>0.71634597350023</c:v>
                </c:pt>
                <c:pt idx="43">
                  <c:v>0.724729216910248</c:v>
                </c:pt>
                <c:pt idx="44">
                  <c:v>0.73286469803415</c:v>
                </c:pt>
                <c:pt idx="45">
                  <c:v>0.740759739354109</c:v>
                </c:pt>
                <c:pt idx="46">
                  <c:v>0.748421446940244</c:v>
                </c:pt>
                <c:pt idx="47">
                  <c:v>0.755856716846563</c:v>
                </c:pt>
                <c:pt idx="48">
                  <c:v>0.763072241317878</c:v>
                </c:pt>
                <c:pt idx="49">
                  <c:v>0.770074514813276</c:v>
                </c:pt>
                <c:pt idx="50">
                  <c:v>0.77686983985157</c:v>
                </c:pt>
                <c:pt idx="51">
                  <c:v>0.783464332683993</c:v>
                </c:pt>
                <c:pt idx="52">
                  <c:v>0.789863928799235</c:v>
                </c:pt>
                <c:pt idx="53">
                  <c:v>0.796074388265787</c:v>
                </c:pt>
                <c:pt idx="54">
                  <c:v>0.802101300916385</c:v>
                </c:pt>
                <c:pt idx="55">
                  <c:v>0.807950091379246</c:v>
                </c:pt>
                <c:pt idx="56">
                  <c:v>0.81362602396059</c:v>
                </c:pt>
                <c:pt idx="57">
                  <c:v>0.819134207382878</c:v>
                </c:pt>
                <c:pt idx="58">
                  <c:v>0.824479599383003</c:v>
                </c:pt>
                <c:pt idx="59">
                  <c:v>0.829667011174591</c:v>
                </c:pt>
                <c:pt idx="60">
                  <c:v>0.834701111778414</c:v>
                </c:pt>
                <c:pt idx="61">
                  <c:v>0.839586432224827</c:v>
                </c:pt>
                <c:pt idx="62">
                  <c:v>0.844327369632003</c:v>
                </c:pt>
                <c:pt idx="63">
                  <c:v>0.848928191163629</c:v>
                </c:pt>
                <c:pt idx="64">
                  <c:v>0.85339303786965</c:v>
                </c:pt>
                <c:pt idx="65">
                  <c:v>0.857725928413487</c:v>
                </c:pt>
                <c:pt idx="66">
                  <c:v>0.861930762689107</c:v>
                </c:pt>
                <c:pt idx="67">
                  <c:v>0.866011325331195</c:v>
                </c:pt>
                <c:pt idx="68">
                  <c:v>0.869971289121574</c:v>
                </c:pt>
                <c:pt idx="69">
                  <c:v>0.873814218294961</c:v>
                </c:pt>
                <c:pt idx="70">
                  <c:v>0.877543571747018</c:v>
                </c:pt>
                <c:pt idx="71">
                  <c:v>0.88116270614759</c:v>
                </c:pt>
                <c:pt idx="72">
                  <c:v>0.884674878961938</c:v>
                </c:pt>
                <c:pt idx="73">
                  <c:v>0.888083251382671</c:v>
                </c:pt>
                <c:pt idx="74">
                  <c:v>0.891390891175042</c:v>
                </c:pt>
                <c:pt idx="75">
                  <c:v>0.894600775438136</c:v>
                </c:pt>
                <c:pt idx="76">
                  <c:v>0.897715793284463</c:v>
                </c:pt>
                <c:pt idx="77">
                  <c:v>0.900738748440354</c:v>
                </c:pt>
                <c:pt idx="78">
                  <c:v>0.903672361769507</c:v>
                </c:pt>
                <c:pt idx="79">
                  <c:v>0.906519273721941</c:v>
                </c:pt>
                <c:pt idx="80">
                  <c:v>0.909282046710588</c:v>
                </c:pt>
                <c:pt idx="81">
                  <c:v>0.911963167417627</c:v>
                </c:pt>
                <c:pt idx="82">
                  <c:v>0.914565049032679</c:v>
                </c:pt>
                <c:pt idx="83">
                  <c:v>0.917090033424828</c:v>
                </c:pt>
                <c:pt idx="84">
                  <c:v>0.919540393250468</c:v>
                </c:pt>
                <c:pt idx="85">
                  <c:v>0.921918333998847</c:v>
                </c:pt>
                <c:pt idx="86">
                  <c:v>0.924225995977154</c:v>
                </c:pt>
                <c:pt idx="87">
                  <c:v>0.926465456236943</c:v>
                </c:pt>
                <c:pt idx="88">
                  <c:v>0.928638730443614</c:v>
                </c:pt>
                <c:pt idx="89">
                  <c:v>0.930747774690654</c:v>
                </c:pt>
                <c:pt idx="90">
                  <c:v>0.93279448726025</c:v>
                </c:pt>
                <c:pt idx="91">
                  <c:v>0.934780710331873</c:v>
                </c:pt>
                <c:pt idx="92">
                  <c:v>0.936708231640359</c:v>
                </c:pt>
                <c:pt idx="93">
                  <c:v>0.938578786085</c:v>
                </c:pt>
                <c:pt idx="94">
                  <c:v>0.940394057291061</c:v>
                </c:pt>
                <c:pt idx="95">
                  <c:v>0.942155679125162</c:v>
                </c:pt>
                <c:pt idx="96">
                  <c:v>0.943865237165866</c:v>
                </c:pt>
                <c:pt idx="97">
                  <c:v>0.94552427013081</c:v>
                </c:pt>
                <c:pt idx="98">
                  <c:v>0.947134271261649</c:v>
                </c:pt>
                <c:pt idx="99">
                  <c:v>0.948696689668081</c:v>
                </c:pt>
              </c:numCache>
            </c:numRef>
          </c:val>
          <c:smooth val="0"/>
        </c:ser>
        <c:dLbls>
          <c:showLegendKey val="0"/>
          <c:showVal val="0"/>
          <c:showCatName val="0"/>
          <c:showSerName val="0"/>
          <c:showPercent val="0"/>
          <c:showBubbleSize val="0"/>
        </c:dLbls>
        <c:marker val="1"/>
        <c:smooth val="0"/>
        <c:axId val="2110433288"/>
        <c:axId val="2110436168"/>
      </c:lineChart>
      <c:catAx>
        <c:axId val="2110433288"/>
        <c:scaling>
          <c:orientation val="minMax"/>
        </c:scaling>
        <c:delete val="1"/>
        <c:axPos val="b"/>
        <c:majorTickMark val="out"/>
        <c:minorTickMark val="none"/>
        <c:tickLblPos val="nextTo"/>
        <c:crossAx val="2110436168"/>
        <c:crosses val="autoZero"/>
        <c:auto val="1"/>
        <c:lblAlgn val="ctr"/>
        <c:lblOffset val="100"/>
        <c:noMultiLvlLbl val="0"/>
      </c:catAx>
      <c:valAx>
        <c:axId val="2110436168"/>
        <c:scaling>
          <c:orientation val="minMax"/>
        </c:scaling>
        <c:delete val="1"/>
        <c:axPos val="l"/>
        <c:majorGridlines>
          <c:spPr>
            <a:ln w="3175">
              <a:solidFill>
                <a:srgbClr val="FFFFFF"/>
              </a:solidFill>
              <a:prstDash val="solid"/>
            </a:ln>
          </c:spPr>
        </c:majorGridlines>
        <c:numFmt formatCode="General" sourceLinked="1"/>
        <c:majorTickMark val="out"/>
        <c:minorTickMark val="none"/>
        <c:tickLblPos val="nextTo"/>
        <c:crossAx val="2110433288"/>
        <c:crosses val="autoZero"/>
        <c:crossBetween val="between"/>
      </c:valAx>
      <c:spPr>
        <a:noFill/>
        <a:ln w="12700">
          <a:solidFill>
            <a:srgbClr val="FFFFFF"/>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宋体"/>
          <a:ea typeface="宋体"/>
          <a:cs typeface="宋体"/>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24000785019166"/>
          <c:y val="0.0463933106997515"/>
          <c:w val="0.953364516039096"/>
          <c:h val="0.909824370945126"/>
        </c:manualLayout>
      </c:layout>
      <c:lineChart>
        <c:grouping val="standard"/>
        <c:varyColors val="0"/>
        <c:ser>
          <c:idx val="0"/>
          <c:order val="0"/>
          <c:spPr>
            <a:ln w="12700">
              <a:solidFill>
                <a:srgbClr val="000080"/>
              </a:solidFill>
              <a:prstDash val="solid"/>
            </a:ln>
          </c:spPr>
          <c:marker>
            <c:symbol val="none"/>
          </c:marker>
          <c:val>
            <c:numRef>
              <c:f>Biophilia!$B$3:$B$102</c:f>
              <c:numCache>
                <c:formatCode>General</c:formatCode>
                <c:ptCount val="100"/>
                <c:pt idx="0">
                  <c:v>0.0</c:v>
                </c:pt>
                <c:pt idx="1">
                  <c:v>0.0295544664514918</c:v>
                </c:pt>
                <c:pt idx="2">
                  <c:v>0.0582354664157513</c:v>
                </c:pt>
                <c:pt idx="3">
                  <c:v>0.0860688147287718</c:v>
                </c:pt>
                <c:pt idx="4">
                  <c:v>0.113079563282843</c:v>
                </c:pt>
                <c:pt idx="5">
                  <c:v>0.139292023574942</c:v>
                </c:pt>
                <c:pt idx="6">
                  <c:v>0.164729788588728</c:v>
                </c:pt>
                <c:pt idx="7">
                  <c:v>0.189415754029813</c:v>
                </c:pt>
                <c:pt idx="8">
                  <c:v>0.213372138933447</c:v>
                </c:pt>
                <c:pt idx="9">
                  <c:v>0.236620505663147</c:v>
                </c:pt>
                <c:pt idx="10">
                  <c:v>0.259181779318282</c:v>
                </c:pt>
                <c:pt idx="11">
                  <c:v>0.281076266568074</c:v>
                </c:pt>
                <c:pt idx="12">
                  <c:v>0.302323673928969</c:v>
                </c:pt>
                <c:pt idx="13">
                  <c:v>0.322943125501835</c:v>
                </c:pt>
                <c:pt idx="14">
                  <c:v>0.342953180184943</c:v>
                </c:pt>
                <c:pt idx="15">
                  <c:v>0.362371848378227</c:v>
                </c:pt>
                <c:pt idx="16">
                  <c:v>0.381216608193859</c:v>
                </c:pt>
                <c:pt idx="17">
                  <c:v>0.399504421187734</c:v>
                </c:pt>
                <c:pt idx="18">
                  <c:v>0.41725174762601</c:v>
                </c:pt>
                <c:pt idx="19">
                  <c:v>0.434474561300463</c:v>
                </c:pt>
                <c:pt idx="20">
                  <c:v>0.451188363905974</c:v>
                </c:pt>
                <c:pt idx="21">
                  <c:v>0.467408198993103</c:v>
                </c:pt>
                <c:pt idx="22">
                  <c:v>0.483148665508301</c:v>
                </c:pt>
                <c:pt idx="23">
                  <c:v>0.498423930933945</c:v>
                </c:pt>
                <c:pt idx="24">
                  <c:v>0.513247744040028</c:v>
                </c:pt>
                <c:pt idx="25">
                  <c:v>0.527633447258985</c:v>
                </c:pt>
                <c:pt idx="26">
                  <c:v>0.541593988694777</c:v>
                </c:pt>
                <c:pt idx="27">
                  <c:v>0.555141933777059</c:v>
                </c:pt>
                <c:pt idx="28">
                  <c:v>0.56828947657092</c:v>
                </c:pt>
                <c:pt idx="29">
                  <c:v>0.581048450752361</c:v>
                </c:pt>
                <c:pt idx="30">
                  <c:v>0.593430340259401</c:v>
                </c:pt>
                <c:pt idx="31">
                  <c:v>0.605446289628399</c:v>
                </c:pt>
                <c:pt idx="32">
                  <c:v>0.617107114024888</c:v>
                </c:pt>
                <c:pt idx="33">
                  <c:v>0.628423308977954</c:v>
                </c:pt>
                <c:pt idx="34">
                  <c:v>0.639405059826921</c:v>
                </c:pt>
                <c:pt idx="35">
                  <c:v>0.650062250888845</c:v>
                </c:pt>
                <c:pt idx="36">
                  <c:v>0.660404474355061</c:v>
                </c:pt>
                <c:pt idx="37">
                  <c:v>0.670441038924811</c:v>
                </c:pt>
                <c:pt idx="38">
                  <c:v>0.680180978183696</c:v>
                </c:pt>
                <c:pt idx="39">
                  <c:v>0.689633058734515</c:v>
                </c:pt>
                <c:pt idx="40">
                  <c:v>0.698805788087798</c:v>
                </c:pt>
                <c:pt idx="41">
                  <c:v>0.707707422319141</c:v>
                </c:pt>
                <c:pt idx="42">
                  <c:v>0.71634597350023</c:v>
                </c:pt>
                <c:pt idx="43">
                  <c:v>0.724729216910248</c:v>
                </c:pt>
                <c:pt idx="44">
                  <c:v>0.73286469803415</c:v>
                </c:pt>
                <c:pt idx="45">
                  <c:v>0.740759739354109</c:v>
                </c:pt>
                <c:pt idx="46">
                  <c:v>0.748421446940244</c:v>
                </c:pt>
                <c:pt idx="47">
                  <c:v>0.755856716846563</c:v>
                </c:pt>
                <c:pt idx="48">
                  <c:v>0.763072241317878</c:v>
                </c:pt>
                <c:pt idx="49">
                  <c:v>0.770074514813276</c:v>
                </c:pt>
                <c:pt idx="50">
                  <c:v>0.77686983985157</c:v>
                </c:pt>
                <c:pt idx="51">
                  <c:v>0.783464332683993</c:v>
                </c:pt>
                <c:pt idx="52">
                  <c:v>0.789863928799235</c:v>
                </c:pt>
                <c:pt idx="53">
                  <c:v>0.796074388265787</c:v>
                </c:pt>
                <c:pt idx="54">
                  <c:v>0.802101300916385</c:v>
                </c:pt>
                <c:pt idx="55">
                  <c:v>0.807950091379246</c:v>
                </c:pt>
                <c:pt idx="56">
                  <c:v>0.81362602396059</c:v>
                </c:pt>
                <c:pt idx="57">
                  <c:v>0.819134207382878</c:v>
                </c:pt>
                <c:pt idx="58">
                  <c:v>0.824479599383003</c:v>
                </c:pt>
                <c:pt idx="59">
                  <c:v>0.829667011174591</c:v>
                </c:pt>
                <c:pt idx="60">
                  <c:v>0.834701111778414</c:v>
                </c:pt>
                <c:pt idx="61">
                  <c:v>0.839586432224827</c:v>
                </c:pt>
                <c:pt idx="62">
                  <c:v>0.844327369632003</c:v>
                </c:pt>
                <c:pt idx="63">
                  <c:v>0.848928191163629</c:v>
                </c:pt>
                <c:pt idx="64">
                  <c:v>0.85339303786965</c:v>
                </c:pt>
                <c:pt idx="65">
                  <c:v>0.857725928413487</c:v>
                </c:pt>
                <c:pt idx="66">
                  <c:v>0.861930762689107</c:v>
                </c:pt>
                <c:pt idx="67">
                  <c:v>0.866011325331195</c:v>
                </c:pt>
                <c:pt idx="68">
                  <c:v>0.869971289121574</c:v>
                </c:pt>
                <c:pt idx="69">
                  <c:v>0.873814218294961</c:v>
                </c:pt>
                <c:pt idx="70">
                  <c:v>0.877543571747018</c:v>
                </c:pt>
                <c:pt idx="71">
                  <c:v>0.88116270614759</c:v>
                </c:pt>
                <c:pt idx="72">
                  <c:v>0.884674878961938</c:v>
                </c:pt>
                <c:pt idx="73">
                  <c:v>0.888083251382671</c:v>
                </c:pt>
                <c:pt idx="74">
                  <c:v>0.891390891175042</c:v>
                </c:pt>
                <c:pt idx="75">
                  <c:v>0.894600775438136</c:v>
                </c:pt>
                <c:pt idx="76">
                  <c:v>0.897715793284463</c:v>
                </c:pt>
                <c:pt idx="77">
                  <c:v>0.900738748440354</c:v>
                </c:pt>
                <c:pt idx="78">
                  <c:v>0.903672361769507</c:v>
                </c:pt>
                <c:pt idx="79">
                  <c:v>0.906519273721941</c:v>
                </c:pt>
                <c:pt idx="80">
                  <c:v>0.909282046710588</c:v>
                </c:pt>
                <c:pt idx="81">
                  <c:v>0.911963167417627</c:v>
                </c:pt>
                <c:pt idx="82">
                  <c:v>0.914565049032679</c:v>
                </c:pt>
                <c:pt idx="83">
                  <c:v>0.917090033424828</c:v>
                </c:pt>
                <c:pt idx="84">
                  <c:v>0.919540393250468</c:v>
                </c:pt>
                <c:pt idx="85">
                  <c:v>0.921918333998847</c:v>
                </c:pt>
                <c:pt idx="86">
                  <c:v>0.924225995977154</c:v>
                </c:pt>
                <c:pt idx="87">
                  <c:v>0.926465456236943</c:v>
                </c:pt>
                <c:pt idx="88">
                  <c:v>0.928638730443614</c:v>
                </c:pt>
                <c:pt idx="89">
                  <c:v>0.930747774690654</c:v>
                </c:pt>
                <c:pt idx="90">
                  <c:v>0.93279448726025</c:v>
                </c:pt>
                <c:pt idx="91">
                  <c:v>0.934780710331873</c:v>
                </c:pt>
                <c:pt idx="92">
                  <c:v>0.936708231640359</c:v>
                </c:pt>
                <c:pt idx="93">
                  <c:v>0.938578786085</c:v>
                </c:pt>
                <c:pt idx="94">
                  <c:v>0.940394057291061</c:v>
                </c:pt>
                <c:pt idx="95">
                  <c:v>0.942155679125162</c:v>
                </c:pt>
                <c:pt idx="96">
                  <c:v>0.943865237165866</c:v>
                </c:pt>
                <c:pt idx="97">
                  <c:v>0.94552427013081</c:v>
                </c:pt>
                <c:pt idx="98">
                  <c:v>0.947134271261649</c:v>
                </c:pt>
                <c:pt idx="99">
                  <c:v>0.948696689668081</c:v>
                </c:pt>
              </c:numCache>
            </c:numRef>
          </c:val>
          <c:smooth val="0"/>
        </c:ser>
        <c:dLbls>
          <c:showLegendKey val="0"/>
          <c:showVal val="0"/>
          <c:showCatName val="0"/>
          <c:showSerName val="0"/>
          <c:showPercent val="0"/>
          <c:showBubbleSize val="0"/>
        </c:dLbls>
        <c:marker val="1"/>
        <c:smooth val="0"/>
        <c:axId val="2110470856"/>
        <c:axId val="2110473736"/>
      </c:lineChart>
      <c:catAx>
        <c:axId val="2110470856"/>
        <c:scaling>
          <c:orientation val="minMax"/>
        </c:scaling>
        <c:delete val="1"/>
        <c:axPos val="b"/>
        <c:majorTickMark val="out"/>
        <c:minorTickMark val="none"/>
        <c:tickLblPos val="nextTo"/>
        <c:crossAx val="2110473736"/>
        <c:crosses val="autoZero"/>
        <c:auto val="1"/>
        <c:lblAlgn val="ctr"/>
        <c:lblOffset val="100"/>
        <c:noMultiLvlLbl val="0"/>
      </c:catAx>
      <c:valAx>
        <c:axId val="2110473736"/>
        <c:scaling>
          <c:orientation val="minMax"/>
        </c:scaling>
        <c:delete val="1"/>
        <c:axPos val="l"/>
        <c:numFmt formatCode="General" sourceLinked="1"/>
        <c:majorTickMark val="out"/>
        <c:minorTickMark val="none"/>
        <c:tickLblPos val="nextTo"/>
        <c:crossAx val="2110470856"/>
        <c:crosses val="autoZero"/>
        <c:crossBetween val="between"/>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宋体"/>
          <a:ea typeface="宋体"/>
          <a:cs typeface="宋体"/>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layout/>
      <c:overlay val="0"/>
    </c:title>
    <c:autoTitleDeleted val="0"/>
    <c:plotArea>
      <c:layout/>
      <c:lineChart>
        <c:grouping val="standard"/>
        <c:varyColors val="0"/>
        <c:ser>
          <c:idx val="0"/>
          <c:order val="0"/>
          <c:tx>
            <c:strRef>
              <c:f>'Loss of livestock'!$B$1</c:f>
              <c:strCache>
                <c:ptCount val="1"/>
                <c:pt idx="0">
                  <c:v>Loss of livestock</c:v>
                </c:pt>
              </c:strCache>
            </c:strRef>
          </c:tx>
          <c:marker>
            <c:symbol val="none"/>
          </c:marker>
          <c:cat>
            <c:numRef>
              <c:f>'Loss of livestock'!$A$2:$A$322</c:f>
              <c:numCache>
                <c:formatCode>General</c:formatCode>
                <c:ptCount val="3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pt idx="121">
                  <c:v>1210.0</c:v>
                </c:pt>
                <c:pt idx="122">
                  <c:v>1220.0</c:v>
                </c:pt>
                <c:pt idx="123">
                  <c:v>1230.0</c:v>
                </c:pt>
                <c:pt idx="124">
                  <c:v>1240.0</c:v>
                </c:pt>
                <c:pt idx="125">
                  <c:v>1250.0</c:v>
                </c:pt>
                <c:pt idx="126">
                  <c:v>1260.0</c:v>
                </c:pt>
                <c:pt idx="127">
                  <c:v>1270.0</c:v>
                </c:pt>
                <c:pt idx="128">
                  <c:v>1280.0</c:v>
                </c:pt>
                <c:pt idx="129">
                  <c:v>1290.0</c:v>
                </c:pt>
                <c:pt idx="130">
                  <c:v>1300.0</c:v>
                </c:pt>
                <c:pt idx="131">
                  <c:v>1310.0</c:v>
                </c:pt>
                <c:pt idx="132">
                  <c:v>1320.0</c:v>
                </c:pt>
                <c:pt idx="133">
                  <c:v>1330.0</c:v>
                </c:pt>
                <c:pt idx="134">
                  <c:v>1340.0</c:v>
                </c:pt>
                <c:pt idx="135">
                  <c:v>1350.0</c:v>
                </c:pt>
                <c:pt idx="136">
                  <c:v>1360.0</c:v>
                </c:pt>
                <c:pt idx="137">
                  <c:v>1370.0</c:v>
                </c:pt>
                <c:pt idx="138">
                  <c:v>1380.0</c:v>
                </c:pt>
                <c:pt idx="139">
                  <c:v>1390.0</c:v>
                </c:pt>
                <c:pt idx="140">
                  <c:v>1400.0</c:v>
                </c:pt>
                <c:pt idx="141">
                  <c:v>1410.0</c:v>
                </c:pt>
                <c:pt idx="142">
                  <c:v>1420.0</c:v>
                </c:pt>
                <c:pt idx="143">
                  <c:v>1430.0</c:v>
                </c:pt>
                <c:pt idx="144">
                  <c:v>1440.0</c:v>
                </c:pt>
                <c:pt idx="145">
                  <c:v>1450.0</c:v>
                </c:pt>
                <c:pt idx="146">
                  <c:v>1460.0</c:v>
                </c:pt>
                <c:pt idx="147">
                  <c:v>1470.0</c:v>
                </c:pt>
                <c:pt idx="148">
                  <c:v>1480.0</c:v>
                </c:pt>
                <c:pt idx="149">
                  <c:v>1490.0</c:v>
                </c:pt>
                <c:pt idx="150">
                  <c:v>1500.0</c:v>
                </c:pt>
                <c:pt idx="151">
                  <c:v>1510.0</c:v>
                </c:pt>
                <c:pt idx="152">
                  <c:v>1520.0</c:v>
                </c:pt>
                <c:pt idx="153">
                  <c:v>1530.0</c:v>
                </c:pt>
                <c:pt idx="154">
                  <c:v>1540.0</c:v>
                </c:pt>
                <c:pt idx="155">
                  <c:v>1550.0</c:v>
                </c:pt>
                <c:pt idx="156">
                  <c:v>1560.0</c:v>
                </c:pt>
                <c:pt idx="157">
                  <c:v>1570.0</c:v>
                </c:pt>
                <c:pt idx="158">
                  <c:v>1580.0</c:v>
                </c:pt>
                <c:pt idx="159">
                  <c:v>1590.0</c:v>
                </c:pt>
                <c:pt idx="160">
                  <c:v>1600.0</c:v>
                </c:pt>
                <c:pt idx="161">
                  <c:v>1610.0</c:v>
                </c:pt>
                <c:pt idx="162">
                  <c:v>1620.0</c:v>
                </c:pt>
                <c:pt idx="163">
                  <c:v>1630.0</c:v>
                </c:pt>
                <c:pt idx="164">
                  <c:v>1640.0</c:v>
                </c:pt>
                <c:pt idx="165">
                  <c:v>1650.0</c:v>
                </c:pt>
                <c:pt idx="166">
                  <c:v>1660.0</c:v>
                </c:pt>
                <c:pt idx="167">
                  <c:v>1670.0</c:v>
                </c:pt>
                <c:pt idx="168">
                  <c:v>1680.0</c:v>
                </c:pt>
                <c:pt idx="169">
                  <c:v>1690.0</c:v>
                </c:pt>
                <c:pt idx="170">
                  <c:v>1700.0</c:v>
                </c:pt>
                <c:pt idx="171">
                  <c:v>1710.0</c:v>
                </c:pt>
                <c:pt idx="172">
                  <c:v>1720.0</c:v>
                </c:pt>
                <c:pt idx="173">
                  <c:v>1730.0</c:v>
                </c:pt>
                <c:pt idx="174">
                  <c:v>1740.0</c:v>
                </c:pt>
                <c:pt idx="175">
                  <c:v>1750.0</c:v>
                </c:pt>
                <c:pt idx="176">
                  <c:v>1760.0</c:v>
                </c:pt>
                <c:pt idx="177">
                  <c:v>1770.0</c:v>
                </c:pt>
                <c:pt idx="178">
                  <c:v>1780.0</c:v>
                </c:pt>
                <c:pt idx="179">
                  <c:v>1790.0</c:v>
                </c:pt>
                <c:pt idx="180">
                  <c:v>1800.0</c:v>
                </c:pt>
                <c:pt idx="181">
                  <c:v>1810.0</c:v>
                </c:pt>
                <c:pt idx="182">
                  <c:v>1820.0</c:v>
                </c:pt>
                <c:pt idx="183">
                  <c:v>1830.0</c:v>
                </c:pt>
                <c:pt idx="184">
                  <c:v>1840.0</c:v>
                </c:pt>
                <c:pt idx="185">
                  <c:v>1850.0</c:v>
                </c:pt>
                <c:pt idx="186">
                  <c:v>1860.0</c:v>
                </c:pt>
                <c:pt idx="187">
                  <c:v>1870.0</c:v>
                </c:pt>
                <c:pt idx="188">
                  <c:v>1880.0</c:v>
                </c:pt>
                <c:pt idx="189">
                  <c:v>1890.0</c:v>
                </c:pt>
                <c:pt idx="190">
                  <c:v>1900.0</c:v>
                </c:pt>
                <c:pt idx="191">
                  <c:v>1910.0</c:v>
                </c:pt>
                <c:pt idx="192">
                  <c:v>1920.0</c:v>
                </c:pt>
                <c:pt idx="193">
                  <c:v>1930.0</c:v>
                </c:pt>
                <c:pt idx="194">
                  <c:v>1940.0</c:v>
                </c:pt>
                <c:pt idx="195">
                  <c:v>1950.0</c:v>
                </c:pt>
                <c:pt idx="196">
                  <c:v>1960.0</c:v>
                </c:pt>
                <c:pt idx="197">
                  <c:v>1970.0</c:v>
                </c:pt>
                <c:pt idx="198">
                  <c:v>1980.0</c:v>
                </c:pt>
                <c:pt idx="199">
                  <c:v>1990.0</c:v>
                </c:pt>
                <c:pt idx="200">
                  <c:v>2000.0</c:v>
                </c:pt>
                <c:pt idx="201">
                  <c:v>2010.0</c:v>
                </c:pt>
                <c:pt idx="202">
                  <c:v>2020.0</c:v>
                </c:pt>
                <c:pt idx="203">
                  <c:v>2030.0</c:v>
                </c:pt>
                <c:pt idx="204">
                  <c:v>2040.0</c:v>
                </c:pt>
                <c:pt idx="205">
                  <c:v>2050.0</c:v>
                </c:pt>
                <c:pt idx="206">
                  <c:v>2060.0</c:v>
                </c:pt>
                <c:pt idx="207">
                  <c:v>2070.0</c:v>
                </c:pt>
                <c:pt idx="208">
                  <c:v>2080.0</c:v>
                </c:pt>
                <c:pt idx="209">
                  <c:v>2090.0</c:v>
                </c:pt>
                <c:pt idx="210">
                  <c:v>2100.0</c:v>
                </c:pt>
                <c:pt idx="211">
                  <c:v>2110.0</c:v>
                </c:pt>
                <c:pt idx="212">
                  <c:v>2120.0</c:v>
                </c:pt>
                <c:pt idx="213">
                  <c:v>2130.0</c:v>
                </c:pt>
                <c:pt idx="214">
                  <c:v>2140.0</c:v>
                </c:pt>
                <c:pt idx="215">
                  <c:v>2150.0</c:v>
                </c:pt>
                <c:pt idx="216">
                  <c:v>2160.0</c:v>
                </c:pt>
                <c:pt idx="217">
                  <c:v>2170.0</c:v>
                </c:pt>
                <c:pt idx="218">
                  <c:v>2180.0</c:v>
                </c:pt>
                <c:pt idx="219">
                  <c:v>2190.0</c:v>
                </c:pt>
                <c:pt idx="220">
                  <c:v>2200.0</c:v>
                </c:pt>
                <c:pt idx="221">
                  <c:v>2210.0</c:v>
                </c:pt>
                <c:pt idx="222">
                  <c:v>2220.0</c:v>
                </c:pt>
                <c:pt idx="223">
                  <c:v>2230.0</c:v>
                </c:pt>
                <c:pt idx="224">
                  <c:v>2240.0</c:v>
                </c:pt>
                <c:pt idx="225">
                  <c:v>2250.0</c:v>
                </c:pt>
                <c:pt idx="226">
                  <c:v>2260.0</c:v>
                </c:pt>
                <c:pt idx="227">
                  <c:v>2270.0</c:v>
                </c:pt>
                <c:pt idx="228">
                  <c:v>2280.0</c:v>
                </c:pt>
                <c:pt idx="229">
                  <c:v>2290.0</c:v>
                </c:pt>
                <c:pt idx="230">
                  <c:v>2300.0</c:v>
                </c:pt>
                <c:pt idx="231">
                  <c:v>2310.0</c:v>
                </c:pt>
                <c:pt idx="232">
                  <c:v>2320.0</c:v>
                </c:pt>
                <c:pt idx="233">
                  <c:v>2330.0</c:v>
                </c:pt>
                <c:pt idx="234">
                  <c:v>2340.0</c:v>
                </c:pt>
                <c:pt idx="235">
                  <c:v>2350.0</c:v>
                </c:pt>
                <c:pt idx="236">
                  <c:v>2360.0</c:v>
                </c:pt>
                <c:pt idx="237">
                  <c:v>2370.0</c:v>
                </c:pt>
                <c:pt idx="238">
                  <c:v>2380.0</c:v>
                </c:pt>
                <c:pt idx="239">
                  <c:v>2390.0</c:v>
                </c:pt>
                <c:pt idx="240">
                  <c:v>2400.0</c:v>
                </c:pt>
                <c:pt idx="241">
                  <c:v>2410.0</c:v>
                </c:pt>
                <c:pt idx="242">
                  <c:v>2420.0</c:v>
                </c:pt>
                <c:pt idx="243">
                  <c:v>2430.0</c:v>
                </c:pt>
                <c:pt idx="244">
                  <c:v>2440.0</c:v>
                </c:pt>
                <c:pt idx="245">
                  <c:v>2450.0</c:v>
                </c:pt>
                <c:pt idx="246">
                  <c:v>2460.0</c:v>
                </c:pt>
                <c:pt idx="247">
                  <c:v>2470.0</c:v>
                </c:pt>
                <c:pt idx="248">
                  <c:v>2480.0</c:v>
                </c:pt>
                <c:pt idx="249">
                  <c:v>2490.0</c:v>
                </c:pt>
                <c:pt idx="250">
                  <c:v>2500.0</c:v>
                </c:pt>
                <c:pt idx="251">
                  <c:v>2510.0</c:v>
                </c:pt>
                <c:pt idx="252">
                  <c:v>2520.0</c:v>
                </c:pt>
                <c:pt idx="253">
                  <c:v>2530.0</c:v>
                </c:pt>
                <c:pt idx="254">
                  <c:v>2540.0</c:v>
                </c:pt>
                <c:pt idx="255">
                  <c:v>2550.0</c:v>
                </c:pt>
                <c:pt idx="256">
                  <c:v>2560.0</c:v>
                </c:pt>
                <c:pt idx="257">
                  <c:v>2570.0</c:v>
                </c:pt>
                <c:pt idx="258">
                  <c:v>2580.0</c:v>
                </c:pt>
                <c:pt idx="259">
                  <c:v>2590.0</c:v>
                </c:pt>
                <c:pt idx="260">
                  <c:v>2600.0</c:v>
                </c:pt>
                <c:pt idx="261">
                  <c:v>2610.0</c:v>
                </c:pt>
                <c:pt idx="262">
                  <c:v>2620.0</c:v>
                </c:pt>
                <c:pt idx="263">
                  <c:v>2630.0</c:v>
                </c:pt>
                <c:pt idx="264">
                  <c:v>2640.0</c:v>
                </c:pt>
                <c:pt idx="265">
                  <c:v>2650.0</c:v>
                </c:pt>
                <c:pt idx="266">
                  <c:v>2660.0</c:v>
                </c:pt>
                <c:pt idx="267">
                  <c:v>2670.0</c:v>
                </c:pt>
                <c:pt idx="268">
                  <c:v>2680.0</c:v>
                </c:pt>
                <c:pt idx="269">
                  <c:v>2690.0</c:v>
                </c:pt>
                <c:pt idx="270">
                  <c:v>2700.0</c:v>
                </c:pt>
                <c:pt idx="271">
                  <c:v>2710.0</c:v>
                </c:pt>
                <c:pt idx="272">
                  <c:v>2720.0</c:v>
                </c:pt>
                <c:pt idx="273">
                  <c:v>2730.0</c:v>
                </c:pt>
                <c:pt idx="274">
                  <c:v>2740.0</c:v>
                </c:pt>
                <c:pt idx="275">
                  <c:v>2750.0</c:v>
                </c:pt>
                <c:pt idx="276">
                  <c:v>2760.0</c:v>
                </c:pt>
                <c:pt idx="277">
                  <c:v>2770.0</c:v>
                </c:pt>
                <c:pt idx="278">
                  <c:v>2780.0</c:v>
                </c:pt>
                <c:pt idx="279">
                  <c:v>2790.0</c:v>
                </c:pt>
                <c:pt idx="280">
                  <c:v>2800.0</c:v>
                </c:pt>
                <c:pt idx="281">
                  <c:v>2810.0</c:v>
                </c:pt>
                <c:pt idx="282">
                  <c:v>2820.0</c:v>
                </c:pt>
                <c:pt idx="283">
                  <c:v>2830.0</c:v>
                </c:pt>
                <c:pt idx="284">
                  <c:v>2840.0</c:v>
                </c:pt>
                <c:pt idx="285">
                  <c:v>2850.0</c:v>
                </c:pt>
                <c:pt idx="286">
                  <c:v>2860.0</c:v>
                </c:pt>
                <c:pt idx="287">
                  <c:v>2870.0</c:v>
                </c:pt>
                <c:pt idx="288">
                  <c:v>2880.0</c:v>
                </c:pt>
                <c:pt idx="289">
                  <c:v>2890.0</c:v>
                </c:pt>
                <c:pt idx="290">
                  <c:v>2900.0</c:v>
                </c:pt>
                <c:pt idx="291">
                  <c:v>2910.0</c:v>
                </c:pt>
                <c:pt idx="292">
                  <c:v>2920.0</c:v>
                </c:pt>
                <c:pt idx="293">
                  <c:v>2930.0</c:v>
                </c:pt>
                <c:pt idx="294">
                  <c:v>2940.0</c:v>
                </c:pt>
                <c:pt idx="295">
                  <c:v>2950.0</c:v>
                </c:pt>
                <c:pt idx="296">
                  <c:v>2960.0</c:v>
                </c:pt>
                <c:pt idx="297">
                  <c:v>2970.0</c:v>
                </c:pt>
                <c:pt idx="298">
                  <c:v>2980.0</c:v>
                </c:pt>
                <c:pt idx="299">
                  <c:v>2990.0</c:v>
                </c:pt>
                <c:pt idx="300">
                  <c:v>3000.0</c:v>
                </c:pt>
              </c:numCache>
            </c:numRef>
          </c:cat>
          <c:val>
            <c:numRef>
              <c:f>'Loss of livestock'!$B$2:$B$122</c:f>
              <c:numCache>
                <c:formatCode>0.00</c:formatCode>
                <c:ptCount val="121"/>
                <c:pt idx="0">
                  <c:v>1.0</c:v>
                </c:pt>
                <c:pt idx="1">
                  <c:v>0.999000499833375</c:v>
                </c:pt>
                <c:pt idx="2">
                  <c:v>0.996007989343991</c:v>
                </c:pt>
                <c:pt idx="3">
                  <c:v>0.991040378772883</c:v>
                </c:pt>
                <c:pt idx="4">
                  <c:v>0.984127320055285</c:v>
                </c:pt>
                <c:pt idx="5">
                  <c:v>0.975309912028333</c:v>
                </c:pt>
                <c:pt idx="6">
                  <c:v>0.964640293483123</c:v>
                </c:pt>
                <c:pt idx="7">
                  <c:v>0.952181129698505</c:v>
                </c:pt>
                <c:pt idx="8">
                  <c:v>0.93800499953073</c:v>
                </c:pt>
                <c:pt idx="9">
                  <c:v>0.922193691444608</c:v>
                </c:pt>
                <c:pt idx="10">
                  <c:v>0.904837418035959</c:v>
                </c:pt>
                <c:pt idx="11">
                  <c:v>0.886033959592876</c:v>
                </c:pt>
                <c:pt idx="12">
                  <c:v>0.865887748059205</c:v>
                </c:pt>
                <c:pt idx="13">
                  <c:v>0.844508903386034</c:v>
                </c:pt>
                <c:pt idx="14">
                  <c:v>0.822012234678187</c:v>
                </c:pt>
                <c:pt idx="15">
                  <c:v>0.798516218759377</c:v>
                </c:pt>
                <c:pt idx="16">
                  <c:v>0.774141968792248</c:v>
                </c:pt>
                <c:pt idx="17">
                  <c:v>0.749012205402669</c:v>
                </c:pt>
                <c:pt idx="18">
                  <c:v>0.723250242379843</c:v>
                </c:pt>
                <c:pt idx="19">
                  <c:v>0.696978998466873</c:v>
                </c:pt>
                <c:pt idx="20">
                  <c:v>0.670320046035639</c:v>
                </c:pt>
                <c:pt idx="21">
                  <c:v>0.643392706572956</c:v>
                </c:pt>
                <c:pt idx="22">
                  <c:v>0.616313201912289</c:v>
                </c:pt>
                <c:pt idx="23">
                  <c:v>0.589193869048644</c:v>
                </c:pt>
                <c:pt idx="24">
                  <c:v>0.562142445196822</c:v>
                </c:pt>
                <c:pt idx="25">
                  <c:v>0.53526142851899</c:v>
                </c:pt>
                <c:pt idx="26">
                  <c:v>0.508647518680314</c:v>
                </c:pt>
                <c:pt idx="27">
                  <c:v>0.482391140115126</c:v>
                </c:pt>
                <c:pt idx="28">
                  <c:v>0.456576049623315</c:v>
                </c:pt>
                <c:pt idx="29">
                  <c:v>0.431279028688979</c:v>
                </c:pt>
                <c:pt idx="30">
                  <c:v>0.406569659740599</c:v>
                </c:pt>
                <c:pt idx="31">
                  <c:v>0.38251018447178</c:v>
                </c:pt>
                <c:pt idx="32">
                  <c:v>0.359155441329405</c:v>
                </c:pt>
                <c:pt idx="33">
                  <c:v>0.336552878364737</c:v>
                </c:pt>
                <c:pt idx="34">
                  <c:v>0.314742636842782</c:v>
                </c:pt>
                <c:pt idx="35">
                  <c:v>0.293757700323533</c:v>
                </c:pt>
                <c:pt idx="36">
                  <c:v>0.273624103370408</c:v>
                </c:pt>
                <c:pt idx="37">
                  <c:v>0.254361193608195</c:v>
                </c:pt>
                <c:pt idx="38">
                  <c:v>0.235981940544758</c:v>
                </c:pt>
                <c:pt idx="39">
                  <c:v>0.218493284384763</c:v>
                </c:pt>
                <c:pt idx="40">
                  <c:v>0.201896517994655</c:v>
                </c:pt>
                <c:pt idx="41">
                  <c:v>0.186187695219304</c:v>
                </c:pt>
                <c:pt idx="42">
                  <c:v>0.171358058893357</c:v>
                </c:pt>
                <c:pt idx="43">
                  <c:v>0.157394482124737</c:v>
                </c:pt>
                <c:pt idx="44">
                  <c:v>0.144279916742788</c:v>
                </c:pt>
                <c:pt idx="45">
                  <c:v>0.13199384318783</c:v>
                </c:pt>
                <c:pt idx="46">
                  <c:v>0.120512716560149</c:v>
                </c:pt>
                <c:pt idx="47">
                  <c:v>0.109810404032639</c:v>
                </c:pt>
                <c:pt idx="48">
                  <c:v>0.0998586093503032</c:v>
                </c:pt>
                <c:pt idx="49">
                  <c:v>0.0906272806799838</c:v>
                </c:pt>
                <c:pt idx="50">
                  <c:v>0.0820849986238988</c:v>
                </c:pt>
                <c:pt idx="51">
                  <c:v>0.0741993417605328</c:v>
                </c:pt>
                <c:pt idx="52">
                  <c:v>0.0669372276167502</c:v>
                </c:pt>
                <c:pt idx="53">
                  <c:v>0.0602652274972988</c:v>
                </c:pt>
                <c:pt idx="54">
                  <c:v>0.0541498540949242</c:v>
                </c:pt>
                <c:pt idx="55">
                  <c:v>0.0485578212700099</c:v>
                </c:pt>
                <c:pt idx="56">
                  <c:v>0.0434562758181022</c:v>
                </c:pt>
                <c:pt idx="57">
                  <c:v>0.0388130014331216</c:v>
                </c:pt>
                <c:pt idx="58">
                  <c:v>0.0345965954208919</c:v>
                </c:pt>
                <c:pt idx="59">
                  <c:v>0.0307766190202905</c:v>
                </c:pt>
                <c:pt idx="60">
                  <c:v>0.0273237224472926</c:v>
                </c:pt>
                <c:pt idx="61">
                  <c:v>0.0242097459907914</c:v>
                </c:pt>
                <c:pt idx="62">
                  <c:v>0.0214077986594843</c:v>
                </c:pt>
                <c:pt idx="63">
                  <c:v>0.0188923160081496</c:v>
                </c:pt>
                <c:pt idx="64">
                  <c:v>0.0166390988617236</c:v>
                </c:pt>
                <c:pt idx="65">
                  <c:v>0.0146253347095942</c:v>
                </c:pt>
                <c:pt idx="66">
                  <c:v>0.0128296035636743</c:v>
                </c:pt>
                <c:pt idx="67">
                  <c:v>0.0112318700655911</c:v>
                </c:pt>
                <c:pt idx="68">
                  <c:v>0.00981346359431951</c:v>
                </c:pt>
                <c:pt idx="69">
                  <c:v>0.00855704806947801</c:v>
                </c:pt>
                <c:pt idx="70">
                  <c:v>0.00744658307092434</c:v>
                </c:pt>
                <c:pt idx="71">
                  <c:v>0.00646727780576658</c:v>
                </c:pt>
                <c:pt idx="72">
                  <c:v>0.00560553935282568</c:v>
                </c:pt>
                <c:pt idx="73">
                  <c:v>0.00484891650510377</c:v>
                </c:pt>
                <c:pt idx="74">
                  <c:v>0.00418604041585067</c:v>
                </c:pt>
                <c:pt idx="75">
                  <c:v>0.00360656313601573</c:v>
                </c:pt>
                <c:pt idx="76">
                  <c:v>0.00310109501257225</c:v>
                </c:pt>
                <c:pt idx="77">
                  <c:v>0.00266114180044933</c:v>
                </c:pt>
                <c:pt idx="78">
                  <c:v>0.00227904222734087</c:v>
                </c:pt>
                <c:pt idx="79">
                  <c:v>0.00194790664192514</c:v>
                </c:pt>
                <c:pt idx="80">
                  <c:v>0.00166155727317393</c:v>
                </c:pt>
                <c:pt idx="81">
                  <c:v>0.00141447053234339</c:v>
                </c:pt>
                <c:pt idx="82">
                  <c:v>0.00120172170055104</c:v>
                </c:pt>
                <c:pt idx="83">
                  <c:v>0.00101893226396305</c:v>
                </c:pt>
                <c:pt idx="84">
                  <c:v>0.000862220085744453</c:v>
                </c:pt>
                <c:pt idx="85">
                  <c:v>0.00072815253908946</c:v>
                </c:pt>
                <c:pt idx="86">
                  <c:v>0.000613702668722734</c:v>
                </c:pt>
                <c:pt idx="87">
                  <c:v>0.00051620839899322</c:v>
                </c:pt>
                <c:pt idx="88">
                  <c:v>0.000433334764714891</c:v>
                </c:pt>
                <c:pt idx="89">
                  <c:v>0.000363039105809164</c:v>
                </c:pt>
                <c:pt idx="90">
                  <c:v>0.000303539138078866</c:v>
                </c:pt>
                <c:pt idx="91">
                  <c:v>0.00025328378956105</c:v>
                </c:pt>
                <c:pt idx="92">
                  <c:v>0.000210926674310857</c:v>
                </c:pt>
                <c:pt idx="93">
                  <c:v>0.000175302062598435</c:v>
                </c:pt>
                <c:pt idx="94">
                  <c:v>0.000145403197797714</c:v>
                </c:pt>
                <c:pt idx="95">
                  <c:v>0.000120362805167213</c:v>
                </c:pt>
                <c:pt idx="96">
                  <c:v>9.94356357499277E-5</c:v>
                </c:pt>
                <c:pt idx="97">
                  <c:v>8.19828892628777E-5</c:v>
                </c:pt>
                <c:pt idx="98">
                  <c:v>6.74583626530643E-5</c:v>
                </c:pt>
                <c:pt idx="99">
                  <c:v>5.53961755493049E-5</c:v>
                </c:pt>
                <c:pt idx="100">
                  <c:v>4.53999297624849E-5</c:v>
                </c:pt>
                <c:pt idx="101">
                  <c:v>3.71331669444084E-5</c:v>
                </c:pt>
                <c:pt idx="102">
                  <c:v>3.03109962119452E-5</c:v>
                </c:pt>
                <c:pt idx="103">
                  <c:v>2.46927717218178E-5</c:v>
                </c:pt>
                <c:pt idx="104">
                  <c:v>2.00757086224953E-5</c:v>
                </c:pt>
                <c:pt idx="105">
                  <c:v>1.6289334328458E-5</c:v>
                </c:pt>
                <c:pt idx="106">
                  <c:v>1.31906805059442E-5</c:v>
                </c:pt>
                <c:pt idx="107">
                  <c:v>1.06601294049407E-5</c:v>
                </c:pt>
                <c:pt idx="108">
                  <c:v>8.59783612273756E-6</c:v>
                </c:pt>
                <c:pt idx="109">
                  <c:v>6.92065596636458E-6</c:v>
                </c:pt>
                <c:pt idx="110">
                  <c:v>5.55951324165014E-6</c:v>
                </c:pt>
                <c:pt idx="111">
                  <c:v>4.45715450012513E-6</c:v>
                </c:pt>
                <c:pt idx="112">
                  <c:v>3.56623550115017E-6</c:v>
                </c:pt>
                <c:pt idx="113">
                  <c:v>2.84769688758388E-6</c:v>
                </c:pt>
                <c:pt idx="114">
                  <c:v>2.26938883137854E-6</c:v>
                </c:pt>
                <c:pt idx="115">
                  <c:v>1.80490969121313E-6</c:v>
                </c:pt>
                <c:pt idx="116">
                  <c:v>1.43262805454535E-6</c:v>
                </c:pt>
                <c:pt idx="117">
                  <c:v>1.13486143293928E-6</c:v>
                </c:pt>
                <c:pt idx="118">
                  <c:v>8.97188367249694E-7</c:v>
                </c:pt>
                <c:pt idx="119">
                  <c:v>7.07873805470752E-7</c:v>
                </c:pt>
                <c:pt idx="120">
                  <c:v>5.5739036926946E-7</c:v>
                </c:pt>
              </c:numCache>
            </c:numRef>
          </c:val>
          <c:smooth val="0"/>
        </c:ser>
        <c:dLbls>
          <c:showLegendKey val="0"/>
          <c:showVal val="0"/>
          <c:showCatName val="0"/>
          <c:showSerName val="0"/>
          <c:showPercent val="0"/>
          <c:showBubbleSize val="0"/>
        </c:dLbls>
        <c:marker val="1"/>
        <c:smooth val="0"/>
        <c:axId val="2107646728"/>
        <c:axId val="2107641048"/>
      </c:lineChart>
      <c:catAx>
        <c:axId val="2107646728"/>
        <c:scaling>
          <c:orientation val="minMax"/>
        </c:scaling>
        <c:delete val="0"/>
        <c:axPos val="b"/>
        <c:title>
          <c:tx>
            <c:rich>
              <a:bodyPr/>
              <a:lstStyle/>
              <a:p>
                <a:pPr>
                  <a:defRPr sz="1000"/>
                </a:pPr>
                <a:r>
                  <a:rPr lang="sv-SE" sz="1000" b="1" i="0" baseline="0">
                    <a:effectLst/>
                  </a:rPr>
                  <a:t>Wolf population</a:t>
                </a:r>
                <a:endParaRPr lang="sv-SE" sz="1000">
                  <a:effectLst/>
                </a:endParaRPr>
              </a:p>
            </c:rich>
          </c:tx>
          <c:layout/>
          <c:overlay val="0"/>
        </c:title>
        <c:numFmt formatCode="General" sourceLinked="1"/>
        <c:majorTickMark val="out"/>
        <c:minorTickMark val="none"/>
        <c:tickLblPos val="nextTo"/>
        <c:crossAx val="2107641048"/>
        <c:crosses val="autoZero"/>
        <c:auto val="1"/>
        <c:lblAlgn val="ctr"/>
        <c:lblOffset val="100"/>
        <c:noMultiLvlLbl val="0"/>
      </c:catAx>
      <c:valAx>
        <c:axId val="2107641048"/>
        <c:scaling>
          <c:orientation val="minMax"/>
        </c:scaling>
        <c:delete val="0"/>
        <c:axPos val="l"/>
        <c:majorGridlines/>
        <c:title>
          <c:tx>
            <c:rich>
              <a:bodyPr rot="-5400000" vert="horz"/>
              <a:lstStyle/>
              <a:p>
                <a:pPr>
                  <a:defRPr sz="1000"/>
                </a:pPr>
                <a:r>
                  <a:rPr lang="sv-SE" sz="1000" b="1" i="0" baseline="0">
                    <a:effectLst/>
                  </a:rPr>
                  <a:t>Satisfaction level</a:t>
                </a:r>
                <a:endParaRPr lang="sv-SE" sz="1000">
                  <a:effectLst/>
                </a:endParaRPr>
              </a:p>
            </c:rich>
          </c:tx>
          <c:layout/>
          <c:overlay val="0"/>
        </c:title>
        <c:numFmt formatCode="0.00" sourceLinked="1"/>
        <c:majorTickMark val="out"/>
        <c:minorTickMark val="none"/>
        <c:tickLblPos val="nextTo"/>
        <c:crossAx val="2107646728"/>
        <c:crosses val="autoZero"/>
        <c:crossBetween val="between"/>
      </c:valAx>
    </c:plotArea>
    <c:plotVisOnly val="1"/>
    <c:dispBlanksAs val="gap"/>
    <c:showDLblsOverMax val="0"/>
  </c:chart>
  <c:externalData r:id="rId2">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239369091281029"/>
          <c:y val="0.0461554491347751"/>
          <c:w val="0.953486880269433"/>
          <c:h val="0.910288024602509"/>
        </c:manualLayout>
      </c:layout>
      <c:lineChart>
        <c:grouping val="standard"/>
        <c:varyColors val="0"/>
        <c:ser>
          <c:idx val="0"/>
          <c:order val="0"/>
          <c:spPr>
            <a:ln w="12700">
              <a:solidFill>
                <a:srgbClr val="000080"/>
              </a:solidFill>
              <a:prstDash val="solid"/>
            </a:ln>
          </c:spPr>
          <c:marker>
            <c:symbol val="none"/>
          </c:marker>
          <c:val>
            <c:numRef>
              <c:f>Fears!$B$3:$B$102</c:f>
              <c:numCache>
                <c:formatCode>General</c:formatCode>
                <c:ptCount val="100"/>
                <c:pt idx="0">
                  <c:v>1.0</c:v>
                </c:pt>
                <c:pt idx="1">
                  <c:v>0.996666666666667</c:v>
                </c:pt>
                <c:pt idx="2">
                  <c:v>0.993333333333333</c:v>
                </c:pt>
                <c:pt idx="3">
                  <c:v>0.99</c:v>
                </c:pt>
                <c:pt idx="4">
                  <c:v>0.986666666666667</c:v>
                </c:pt>
                <c:pt idx="5">
                  <c:v>0.983333333333333</c:v>
                </c:pt>
                <c:pt idx="6">
                  <c:v>0.98</c:v>
                </c:pt>
                <c:pt idx="7">
                  <c:v>0.976666666666667</c:v>
                </c:pt>
                <c:pt idx="8">
                  <c:v>0.973333333333333</c:v>
                </c:pt>
                <c:pt idx="9">
                  <c:v>0.97</c:v>
                </c:pt>
                <c:pt idx="10">
                  <c:v>0.966666666666667</c:v>
                </c:pt>
                <c:pt idx="11">
                  <c:v>0.963333333333333</c:v>
                </c:pt>
                <c:pt idx="12">
                  <c:v>0.96</c:v>
                </c:pt>
                <c:pt idx="13">
                  <c:v>0.956666666666667</c:v>
                </c:pt>
                <c:pt idx="14">
                  <c:v>0.953333333333333</c:v>
                </c:pt>
                <c:pt idx="15">
                  <c:v>0.95</c:v>
                </c:pt>
                <c:pt idx="16">
                  <c:v>0.946666666666667</c:v>
                </c:pt>
                <c:pt idx="17">
                  <c:v>0.943333333333333</c:v>
                </c:pt>
                <c:pt idx="18">
                  <c:v>0.94</c:v>
                </c:pt>
                <c:pt idx="19">
                  <c:v>0.936666666666667</c:v>
                </c:pt>
                <c:pt idx="20">
                  <c:v>0.933333333333333</c:v>
                </c:pt>
                <c:pt idx="21">
                  <c:v>0.93</c:v>
                </c:pt>
                <c:pt idx="22">
                  <c:v>0.926666666666666</c:v>
                </c:pt>
                <c:pt idx="23">
                  <c:v>0.923333333333333</c:v>
                </c:pt>
                <c:pt idx="24">
                  <c:v>0.92</c:v>
                </c:pt>
                <c:pt idx="25">
                  <c:v>0.916666666666666</c:v>
                </c:pt>
                <c:pt idx="26">
                  <c:v>0.913333333333333</c:v>
                </c:pt>
                <c:pt idx="27">
                  <c:v>0.91</c:v>
                </c:pt>
                <c:pt idx="28">
                  <c:v>0.906666666666667</c:v>
                </c:pt>
                <c:pt idx="29">
                  <c:v>0.903333333333333</c:v>
                </c:pt>
                <c:pt idx="30">
                  <c:v>0.9</c:v>
                </c:pt>
                <c:pt idx="31">
                  <c:v>0.896666666666667</c:v>
                </c:pt>
                <c:pt idx="32">
                  <c:v>0.893333333333333</c:v>
                </c:pt>
                <c:pt idx="33">
                  <c:v>0.89</c:v>
                </c:pt>
                <c:pt idx="34">
                  <c:v>0.886666666666667</c:v>
                </c:pt>
                <c:pt idx="35">
                  <c:v>0.883333333333333</c:v>
                </c:pt>
                <c:pt idx="36">
                  <c:v>0.88</c:v>
                </c:pt>
                <c:pt idx="37">
                  <c:v>0.876666666666667</c:v>
                </c:pt>
                <c:pt idx="38">
                  <c:v>0.873333333333333</c:v>
                </c:pt>
                <c:pt idx="39">
                  <c:v>0.87</c:v>
                </c:pt>
                <c:pt idx="40">
                  <c:v>0.866666666666667</c:v>
                </c:pt>
                <c:pt idx="41">
                  <c:v>0.863333333333333</c:v>
                </c:pt>
                <c:pt idx="42">
                  <c:v>0.86</c:v>
                </c:pt>
                <c:pt idx="43">
                  <c:v>0.856666666666667</c:v>
                </c:pt>
                <c:pt idx="44">
                  <c:v>0.853333333333333</c:v>
                </c:pt>
                <c:pt idx="45">
                  <c:v>0.85</c:v>
                </c:pt>
                <c:pt idx="46">
                  <c:v>0.846666666666667</c:v>
                </c:pt>
                <c:pt idx="47">
                  <c:v>0.843333333333333</c:v>
                </c:pt>
                <c:pt idx="48">
                  <c:v>0.84</c:v>
                </c:pt>
                <c:pt idx="49">
                  <c:v>0.836666666666667</c:v>
                </c:pt>
                <c:pt idx="50">
                  <c:v>0.833333333333333</c:v>
                </c:pt>
                <c:pt idx="51">
                  <c:v>0.83</c:v>
                </c:pt>
                <c:pt idx="52">
                  <c:v>0.826666666666667</c:v>
                </c:pt>
                <c:pt idx="53">
                  <c:v>0.823333333333333</c:v>
                </c:pt>
                <c:pt idx="54">
                  <c:v>0.82</c:v>
                </c:pt>
                <c:pt idx="55">
                  <c:v>0.816666666666666</c:v>
                </c:pt>
                <c:pt idx="56">
                  <c:v>0.813333333333333</c:v>
                </c:pt>
                <c:pt idx="57">
                  <c:v>0.81</c:v>
                </c:pt>
                <c:pt idx="58">
                  <c:v>0.806666666666666</c:v>
                </c:pt>
                <c:pt idx="59">
                  <c:v>0.803333333333333</c:v>
                </c:pt>
                <c:pt idx="60">
                  <c:v>0.8</c:v>
                </c:pt>
                <c:pt idx="61">
                  <c:v>0.796666666666666</c:v>
                </c:pt>
                <c:pt idx="62">
                  <c:v>0.793333333333333</c:v>
                </c:pt>
                <c:pt idx="63">
                  <c:v>0.79</c:v>
                </c:pt>
                <c:pt idx="64">
                  <c:v>0.786666666666666</c:v>
                </c:pt>
                <c:pt idx="65">
                  <c:v>0.783333333333333</c:v>
                </c:pt>
                <c:pt idx="66">
                  <c:v>0.78</c:v>
                </c:pt>
                <c:pt idx="67">
                  <c:v>0.776666666666666</c:v>
                </c:pt>
                <c:pt idx="68">
                  <c:v>0.773333333333333</c:v>
                </c:pt>
                <c:pt idx="69">
                  <c:v>0.77</c:v>
                </c:pt>
                <c:pt idx="70">
                  <c:v>0.766666666666667</c:v>
                </c:pt>
                <c:pt idx="71">
                  <c:v>0.763333333333333</c:v>
                </c:pt>
                <c:pt idx="72">
                  <c:v>0.76</c:v>
                </c:pt>
                <c:pt idx="73">
                  <c:v>0.756666666666667</c:v>
                </c:pt>
                <c:pt idx="74">
                  <c:v>0.753333333333333</c:v>
                </c:pt>
                <c:pt idx="75">
                  <c:v>0.75</c:v>
                </c:pt>
                <c:pt idx="76">
                  <c:v>0.746666666666667</c:v>
                </c:pt>
                <c:pt idx="77">
                  <c:v>0.743333333333333</c:v>
                </c:pt>
                <c:pt idx="78">
                  <c:v>0.74</c:v>
                </c:pt>
                <c:pt idx="79">
                  <c:v>0.736666666666667</c:v>
                </c:pt>
                <c:pt idx="80">
                  <c:v>0.733333333333333</c:v>
                </c:pt>
                <c:pt idx="81">
                  <c:v>0.73</c:v>
                </c:pt>
                <c:pt idx="82">
                  <c:v>0.726666666666667</c:v>
                </c:pt>
                <c:pt idx="83">
                  <c:v>0.723333333333333</c:v>
                </c:pt>
                <c:pt idx="84">
                  <c:v>0.72</c:v>
                </c:pt>
                <c:pt idx="85">
                  <c:v>0.716666666666667</c:v>
                </c:pt>
                <c:pt idx="86">
                  <c:v>0.713333333333333</c:v>
                </c:pt>
                <c:pt idx="87">
                  <c:v>0.71</c:v>
                </c:pt>
                <c:pt idx="88">
                  <c:v>0.706666666666667</c:v>
                </c:pt>
                <c:pt idx="89">
                  <c:v>0.703333333333333</c:v>
                </c:pt>
                <c:pt idx="90">
                  <c:v>0.7</c:v>
                </c:pt>
                <c:pt idx="91">
                  <c:v>0.696666666666667</c:v>
                </c:pt>
                <c:pt idx="92">
                  <c:v>0.693333333333333</c:v>
                </c:pt>
                <c:pt idx="93">
                  <c:v>0.69</c:v>
                </c:pt>
                <c:pt idx="94">
                  <c:v>0.686666666666667</c:v>
                </c:pt>
                <c:pt idx="95">
                  <c:v>0.683333333333333</c:v>
                </c:pt>
                <c:pt idx="96">
                  <c:v>0.68</c:v>
                </c:pt>
                <c:pt idx="97">
                  <c:v>0.676666666666667</c:v>
                </c:pt>
                <c:pt idx="98">
                  <c:v>0.673333333333333</c:v>
                </c:pt>
                <c:pt idx="99">
                  <c:v>0.67</c:v>
                </c:pt>
              </c:numCache>
            </c:numRef>
          </c:val>
          <c:smooth val="0"/>
        </c:ser>
        <c:dLbls>
          <c:showLegendKey val="0"/>
          <c:showVal val="0"/>
          <c:showCatName val="0"/>
          <c:showSerName val="0"/>
          <c:showPercent val="0"/>
          <c:showBubbleSize val="0"/>
        </c:dLbls>
        <c:marker val="1"/>
        <c:smooth val="0"/>
        <c:axId val="2109240104"/>
        <c:axId val="2109242984"/>
      </c:lineChart>
      <c:catAx>
        <c:axId val="2109240104"/>
        <c:scaling>
          <c:orientation val="minMax"/>
        </c:scaling>
        <c:delete val="1"/>
        <c:axPos val="b"/>
        <c:majorTickMark val="out"/>
        <c:minorTickMark val="none"/>
        <c:tickLblPos val="nextTo"/>
        <c:crossAx val="2109242984"/>
        <c:crosses val="autoZero"/>
        <c:auto val="1"/>
        <c:lblAlgn val="ctr"/>
        <c:lblOffset val="100"/>
        <c:noMultiLvlLbl val="0"/>
      </c:catAx>
      <c:valAx>
        <c:axId val="2109242984"/>
        <c:scaling>
          <c:orientation val="minMax"/>
        </c:scaling>
        <c:delete val="1"/>
        <c:axPos val="l"/>
        <c:majorGridlines>
          <c:spPr>
            <a:ln w="3175">
              <a:solidFill>
                <a:srgbClr val="FFFFFF"/>
              </a:solidFill>
              <a:prstDash val="solid"/>
            </a:ln>
          </c:spPr>
        </c:majorGridlines>
        <c:numFmt formatCode="General" sourceLinked="1"/>
        <c:majorTickMark val="out"/>
        <c:minorTickMark val="none"/>
        <c:tickLblPos val="nextTo"/>
        <c:crossAx val="2109240104"/>
        <c:crosses val="autoZero"/>
        <c:crossBetween val="between"/>
      </c:valAx>
      <c:spPr>
        <a:solidFill>
          <a:srgbClr val="FFFFFF"/>
        </a:solidFill>
        <a:ln w="12700">
          <a:solidFill>
            <a:srgbClr val="FFFFFF"/>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宋体"/>
          <a:ea typeface="宋体"/>
          <a:cs typeface="宋体"/>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239369091281029"/>
          <c:y val="0.0460372165596316"/>
          <c:w val="0.953486880269433"/>
          <c:h val="0.910513838623825"/>
        </c:manualLayout>
      </c:layout>
      <c:lineChart>
        <c:grouping val="standard"/>
        <c:varyColors val="0"/>
        <c:ser>
          <c:idx val="0"/>
          <c:order val="0"/>
          <c:spPr>
            <a:ln w="12700">
              <a:solidFill>
                <a:srgbClr val="000080"/>
              </a:solidFill>
              <a:prstDash val="solid"/>
            </a:ln>
          </c:spPr>
          <c:marker>
            <c:symbol val="none"/>
          </c:marker>
          <c:val>
            <c:numRef>
              <c:f>'Preventative payment'!$B$3:$B$102</c:f>
              <c:numCache>
                <c:formatCode>General</c:formatCode>
                <c:ptCount val="100"/>
                <c:pt idx="0">
                  <c:v>1.0</c:v>
                </c:pt>
                <c:pt idx="1">
                  <c:v>0.999900004999833</c:v>
                </c:pt>
                <c:pt idx="2">
                  <c:v>0.999600079989334</c:v>
                </c:pt>
                <c:pt idx="3">
                  <c:v>0.999100404878527</c:v>
                </c:pt>
                <c:pt idx="4">
                  <c:v>0.998401279317606</c:v>
                </c:pt>
                <c:pt idx="5">
                  <c:v>0.99750312239746</c:v>
                </c:pt>
                <c:pt idx="6">
                  <c:v>0.996406472230993</c:v>
                </c:pt>
                <c:pt idx="7">
                  <c:v>0.99511198541583</c:v>
                </c:pt>
                <c:pt idx="8">
                  <c:v>0.993620436379149</c:v>
                </c:pt>
                <c:pt idx="9">
                  <c:v>0.991932716605571</c:v>
                </c:pt>
                <c:pt idx="10">
                  <c:v>0.990049833749168</c:v>
                </c:pt>
                <c:pt idx="11">
                  <c:v>0.987972910630838</c:v>
                </c:pt>
                <c:pt idx="12">
                  <c:v>0.985703184122443</c:v>
                </c:pt>
                <c:pt idx="13">
                  <c:v>0.983242003919255</c:v>
                </c:pt>
                <c:pt idx="14">
                  <c:v>0.980590831202428</c:v>
                </c:pt>
                <c:pt idx="15">
                  <c:v>0.977751237193336</c:v>
                </c:pt>
                <c:pt idx="16">
                  <c:v>0.974724901601794</c:v>
                </c:pt>
                <c:pt idx="17">
                  <c:v>0.971513610970296</c:v>
                </c:pt>
                <c:pt idx="18">
                  <c:v>0.968119256916563</c:v>
                </c:pt>
                <c:pt idx="19">
                  <c:v>0.964543834276816</c:v>
                </c:pt>
                <c:pt idx="20">
                  <c:v>0.960789439152323</c:v>
                </c:pt>
                <c:pt idx="21">
                  <c:v>0.95685826686191</c:v>
                </c:pt>
                <c:pt idx="22">
                  <c:v>0.952752609803211</c:v>
                </c:pt>
                <c:pt idx="23">
                  <c:v>0.948474855225605</c:v>
                </c:pt>
                <c:pt idx="24">
                  <c:v>0.944027482917836</c:v>
                </c:pt>
                <c:pt idx="25">
                  <c:v>0.939413062813476</c:v>
                </c:pt>
                <c:pt idx="26">
                  <c:v>0.934634252517449</c:v>
                </c:pt>
                <c:pt idx="27">
                  <c:v>0.929693794756954</c:v>
                </c:pt>
                <c:pt idx="28">
                  <c:v>0.924594514760211</c:v>
                </c:pt>
                <c:pt idx="29">
                  <c:v>0.919339317566518</c:v>
                </c:pt>
                <c:pt idx="30">
                  <c:v>0.913931185271228</c:v>
                </c:pt>
                <c:pt idx="31">
                  <c:v>0.908373174209268</c:v>
                </c:pt>
                <c:pt idx="32">
                  <c:v>0.902668412080942</c:v>
                </c:pt>
                <c:pt idx="33">
                  <c:v>0.896820095023787</c:v>
                </c:pt>
                <c:pt idx="34">
                  <c:v>0.890831484634309</c:v>
                </c:pt>
                <c:pt idx="35">
                  <c:v>0.884705904943484</c:v>
                </c:pt>
                <c:pt idx="36">
                  <c:v>0.878446739349931</c:v>
                </c:pt>
                <c:pt idx="37">
                  <c:v>0.872057427514719</c:v>
                </c:pt>
                <c:pt idx="38">
                  <c:v>0.865541462221766</c:v>
                </c:pt>
                <c:pt idx="39">
                  <c:v>0.858902386207847</c:v>
                </c:pt>
                <c:pt idx="40">
                  <c:v>0.852143788966211</c:v>
                </c:pt>
                <c:pt idx="41">
                  <c:v>0.845269303527819</c:v>
                </c:pt>
                <c:pt idx="42">
                  <c:v>0.838282603224233</c:v>
                </c:pt>
                <c:pt idx="43">
                  <c:v>0.831187398436171</c:v>
                </c:pt>
                <c:pt idx="44">
                  <c:v>0.823987433331703</c:v>
                </c:pt>
                <c:pt idx="45">
                  <c:v>0.816686482598111</c:v>
                </c:pt>
                <c:pt idx="46">
                  <c:v>0.809288348171332</c:v>
                </c:pt>
                <c:pt idx="47">
                  <c:v>0.801796855966941</c:v>
                </c:pt>
                <c:pt idx="48">
                  <c:v>0.794215852616547</c:v>
                </c:pt>
                <c:pt idx="49">
                  <c:v>0.786549202213455</c:v>
                </c:pt>
                <c:pt idx="50">
                  <c:v>0.778800783071405</c:v>
                </c:pt>
                <c:pt idx="51">
                  <c:v>0.770974484500115</c:v>
                </c:pt>
                <c:pt idx="52">
                  <c:v>0.763074203601336</c:v>
                </c:pt>
                <c:pt idx="53">
                  <c:v>0.755103842089024</c:v>
                </c:pt>
                <c:pt idx="54">
                  <c:v>0.747067303137196</c:v>
                </c:pt>
                <c:pt idx="55">
                  <c:v>0.738968488258944</c:v>
                </c:pt>
                <c:pt idx="56">
                  <c:v>0.730811294220004</c:v>
                </c:pt>
                <c:pt idx="57">
                  <c:v>0.722599609990194</c:v>
                </c:pt>
                <c:pt idx="58">
                  <c:v>0.714337313735957</c:v>
                </c:pt>
                <c:pt idx="59">
                  <c:v>0.70602826985714</c:v>
                </c:pt>
                <c:pt idx="60">
                  <c:v>0.697676326071031</c:v>
                </c:pt>
                <c:pt idx="61">
                  <c:v>0.689285310546626</c:v>
                </c:pt>
                <c:pt idx="62">
                  <c:v>0.680859029091925</c:v>
                </c:pt>
                <c:pt idx="63">
                  <c:v>0.672401262397003</c:v>
                </c:pt>
                <c:pt idx="64">
                  <c:v>0.663915763335474</c:v>
                </c:pt>
                <c:pt idx="65">
                  <c:v>0.655406254326841</c:v>
                </c:pt>
                <c:pt idx="66">
                  <c:v>0.64687642476213</c:v>
                </c:pt>
                <c:pt idx="67">
                  <c:v>0.638329928495075</c:v>
                </c:pt>
                <c:pt idx="68">
                  <c:v>0.629770381401003</c:v>
                </c:pt>
                <c:pt idx="69">
                  <c:v>0.621201359005451</c:v>
                </c:pt>
                <c:pt idx="70">
                  <c:v>0.612626394184416</c:v>
                </c:pt>
                <c:pt idx="71">
                  <c:v>0.604048974938025</c:v>
                </c:pt>
                <c:pt idx="72">
                  <c:v>0.59547254223927</c:v>
                </c:pt>
                <c:pt idx="73">
                  <c:v>0.586900487959338</c:v>
                </c:pt>
                <c:pt idx="74">
                  <c:v>0.578336152870944</c:v>
                </c:pt>
                <c:pt idx="75">
                  <c:v>0.569782824730923</c:v>
                </c:pt>
                <c:pt idx="76">
                  <c:v>0.561243736443235</c:v>
                </c:pt>
                <c:pt idx="77">
                  <c:v>0.552722064303394</c:v>
                </c:pt>
                <c:pt idx="78">
                  <c:v>0.544220926325207</c:v>
                </c:pt>
                <c:pt idx="79">
                  <c:v>0.535743380650585</c:v>
                </c:pt>
                <c:pt idx="80">
                  <c:v>0.527292424043049</c:v>
                </c:pt>
                <c:pt idx="81">
                  <c:v>0.518870990465452</c:v>
                </c:pt>
                <c:pt idx="82">
                  <c:v>0.510481949742289</c:v>
                </c:pt>
                <c:pt idx="83">
                  <c:v>0.502128106306847</c:v>
                </c:pt>
                <c:pt idx="84">
                  <c:v>0.493812198033346</c:v>
                </c:pt>
                <c:pt idx="85">
                  <c:v>0.48553689515408</c:v>
                </c:pt>
                <c:pt idx="86">
                  <c:v>0.477304799261446</c:v>
                </c:pt>
                <c:pt idx="87">
                  <c:v>0.469118442394664</c:v>
                </c:pt>
                <c:pt idx="88">
                  <c:v>0.460980286210834</c:v>
                </c:pt>
                <c:pt idx="89">
                  <c:v>0.452892721239895</c:v>
                </c:pt>
                <c:pt idx="90">
                  <c:v>0.444858066222941</c:v>
                </c:pt>
                <c:pt idx="91">
                  <c:v>0.436878567533222</c:v>
                </c:pt>
                <c:pt idx="92">
                  <c:v>0.428956398679073</c:v>
                </c:pt>
                <c:pt idx="93">
                  <c:v>0.421093659887912</c:v>
                </c:pt>
                <c:pt idx="94">
                  <c:v>0.413292377770344</c:v>
                </c:pt>
                <c:pt idx="95">
                  <c:v>0.405554505063321</c:v>
                </c:pt>
                <c:pt idx="96">
                  <c:v>0.397881920451205</c:v>
                </c:pt>
                <c:pt idx="97">
                  <c:v>0.390276428463521</c:v>
                </c:pt>
                <c:pt idx="98">
                  <c:v>0.382739759448069</c:v>
                </c:pt>
                <c:pt idx="99">
                  <c:v>0.375273569618007</c:v>
                </c:pt>
              </c:numCache>
            </c:numRef>
          </c:val>
          <c:smooth val="0"/>
        </c:ser>
        <c:dLbls>
          <c:showLegendKey val="0"/>
          <c:showVal val="0"/>
          <c:showCatName val="0"/>
          <c:showSerName val="0"/>
          <c:showPercent val="0"/>
          <c:showBubbleSize val="0"/>
        </c:dLbls>
        <c:marker val="1"/>
        <c:smooth val="0"/>
        <c:axId val="2109278120"/>
        <c:axId val="2109281000"/>
      </c:lineChart>
      <c:catAx>
        <c:axId val="2109278120"/>
        <c:scaling>
          <c:orientation val="minMax"/>
        </c:scaling>
        <c:delete val="1"/>
        <c:axPos val="b"/>
        <c:majorTickMark val="out"/>
        <c:minorTickMark val="none"/>
        <c:tickLblPos val="nextTo"/>
        <c:crossAx val="2109281000"/>
        <c:crosses val="autoZero"/>
        <c:auto val="1"/>
        <c:lblAlgn val="ctr"/>
        <c:lblOffset val="100"/>
        <c:noMultiLvlLbl val="0"/>
      </c:catAx>
      <c:valAx>
        <c:axId val="2109281000"/>
        <c:scaling>
          <c:orientation val="minMax"/>
        </c:scaling>
        <c:delete val="1"/>
        <c:axPos val="l"/>
        <c:majorGridlines>
          <c:spPr>
            <a:ln w="3175">
              <a:solidFill>
                <a:srgbClr val="FFFFFF"/>
              </a:solidFill>
              <a:prstDash val="solid"/>
            </a:ln>
          </c:spPr>
        </c:majorGridlines>
        <c:numFmt formatCode="General" sourceLinked="1"/>
        <c:majorTickMark val="out"/>
        <c:minorTickMark val="none"/>
        <c:tickLblPos val="nextTo"/>
        <c:crossAx val="2109278120"/>
        <c:crosses val="autoZero"/>
        <c:crossBetween val="between"/>
      </c:valAx>
      <c:spPr>
        <a:solidFill>
          <a:srgbClr val="FFFFFF"/>
        </a:solidFill>
        <a:ln w="12700">
          <a:solidFill>
            <a:srgbClr val="FFFFFF"/>
          </a:solidFill>
          <a:prstDash val="solid"/>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宋体"/>
          <a:ea typeface="宋体"/>
          <a:cs typeface="宋体"/>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0239687757021608"/>
          <c:y val="0.0462740727380309"/>
          <c:w val="0.953424633485951"/>
          <c:h val="0.910056763847941"/>
        </c:manualLayout>
      </c:layout>
      <c:lineChart>
        <c:grouping val="standard"/>
        <c:varyColors val="0"/>
        <c:ser>
          <c:idx val="0"/>
          <c:order val="0"/>
          <c:spPr>
            <a:ln w="12700">
              <a:solidFill>
                <a:srgbClr val="000080"/>
              </a:solidFill>
              <a:prstDash val="solid"/>
            </a:ln>
          </c:spPr>
          <c:marker>
            <c:symbol val="none"/>
          </c:marker>
          <c:val>
            <c:numRef>
              <c:f>Sami!$B$3:$B$102</c:f>
              <c:numCache>
                <c:formatCode>General</c:formatCode>
                <c:ptCount val="100"/>
                <c:pt idx="0">
                  <c:v>1.0</c:v>
                </c:pt>
                <c:pt idx="1">
                  <c:v>0.970445533548508</c:v>
                </c:pt>
                <c:pt idx="2">
                  <c:v>0.941764533584249</c:v>
                </c:pt>
                <c:pt idx="3">
                  <c:v>0.913931185271228</c:v>
                </c:pt>
                <c:pt idx="4">
                  <c:v>0.886920436717158</c:v>
                </c:pt>
                <c:pt idx="5">
                  <c:v>0.860707976425058</c:v>
                </c:pt>
                <c:pt idx="6">
                  <c:v>0.835270211411272</c:v>
                </c:pt>
                <c:pt idx="7">
                  <c:v>0.810584245970187</c:v>
                </c:pt>
                <c:pt idx="8">
                  <c:v>0.786627861066553</c:v>
                </c:pt>
                <c:pt idx="9">
                  <c:v>0.763379494336853</c:v>
                </c:pt>
                <c:pt idx="10">
                  <c:v>0.740818220681718</c:v>
                </c:pt>
                <c:pt idx="11">
                  <c:v>0.718923733431926</c:v>
                </c:pt>
                <c:pt idx="12">
                  <c:v>0.697676326071031</c:v>
                </c:pt>
                <c:pt idx="13">
                  <c:v>0.677056874498165</c:v>
                </c:pt>
                <c:pt idx="14">
                  <c:v>0.657046819815057</c:v>
                </c:pt>
                <c:pt idx="15">
                  <c:v>0.637628151621773</c:v>
                </c:pt>
                <c:pt idx="16">
                  <c:v>0.618783391806141</c:v>
                </c:pt>
                <c:pt idx="17">
                  <c:v>0.600495578812266</c:v>
                </c:pt>
                <c:pt idx="18">
                  <c:v>0.58274825237399</c:v>
                </c:pt>
                <c:pt idx="19">
                  <c:v>0.565525438699537</c:v>
                </c:pt>
                <c:pt idx="20">
                  <c:v>0.548811636094027</c:v>
                </c:pt>
                <c:pt idx="21">
                  <c:v>0.532591801006897</c:v>
                </c:pt>
                <c:pt idx="22">
                  <c:v>0.516851334491699</c:v>
                </c:pt>
                <c:pt idx="23">
                  <c:v>0.501576069066055</c:v>
                </c:pt>
                <c:pt idx="24">
                  <c:v>0.486752255959972</c:v>
                </c:pt>
                <c:pt idx="25">
                  <c:v>0.472366552741015</c:v>
                </c:pt>
                <c:pt idx="26">
                  <c:v>0.458406011305224</c:v>
                </c:pt>
                <c:pt idx="27">
                  <c:v>0.444858066222941</c:v>
                </c:pt>
                <c:pt idx="28">
                  <c:v>0.43171052342908</c:v>
                </c:pt>
                <c:pt idx="29">
                  <c:v>0.418951549247639</c:v>
                </c:pt>
                <c:pt idx="30">
                  <c:v>0.406569659740599</c:v>
                </c:pt>
                <c:pt idx="31">
                  <c:v>0.394553710371601</c:v>
                </c:pt>
                <c:pt idx="32">
                  <c:v>0.382892885975112</c:v>
                </c:pt>
                <c:pt idx="33">
                  <c:v>0.371576691022046</c:v>
                </c:pt>
                <c:pt idx="34">
                  <c:v>0.360594940173078</c:v>
                </c:pt>
                <c:pt idx="35">
                  <c:v>0.349937749111155</c:v>
                </c:pt>
                <c:pt idx="36">
                  <c:v>0.339595525644939</c:v>
                </c:pt>
                <c:pt idx="37">
                  <c:v>0.329558961075189</c:v>
                </c:pt>
                <c:pt idx="38">
                  <c:v>0.319819021816304</c:v>
                </c:pt>
                <c:pt idx="39">
                  <c:v>0.310366941265485</c:v>
                </c:pt>
                <c:pt idx="40">
                  <c:v>0.301194211912202</c:v>
                </c:pt>
                <c:pt idx="41">
                  <c:v>0.292292577680859</c:v>
                </c:pt>
                <c:pt idx="42">
                  <c:v>0.28365402649977</c:v>
                </c:pt>
                <c:pt idx="43">
                  <c:v>0.275270783089752</c:v>
                </c:pt>
                <c:pt idx="44">
                  <c:v>0.26713530196585</c:v>
                </c:pt>
                <c:pt idx="45">
                  <c:v>0.259240260645891</c:v>
                </c:pt>
                <c:pt idx="46">
                  <c:v>0.251578553059756</c:v>
                </c:pt>
                <c:pt idx="47">
                  <c:v>0.244143283153437</c:v>
                </c:pt>
                <c:pt idx="48">
                  <c:v>0.236927758682122</c:v>
                </c:pt>
                <c:pt idx="49">
                  <c:v>0.229925485186724</c:v>
                </c:pt>
                <c:pt idx="50">
                  <c:v>0.22313016014843</c:v>
                </c:pt>
                <c:pt idx="51">
                  <c:v>0.216535667316007</c:v>
                </c:pt>
                <c:pt idx="52">
                  <c:v>0.210136071200765</c:v>
                </c:pt>
                <c:pt idx="53">
                  <c:v>0.203925611734213</c:v>
                </c:pt>
                <c:pt idx="54">
                  <c:v>0.197898699083615</c:v>
                </c:pt>
                <c:pt idx="55">
                  <c:v>0.192049908620754</c:v>
                </c:pt>
                <c:pt idx="56">
                  <c:v>0.18637397603941</c:v>
                </c:pt>
                <c:pt idx="57">
                  <c:v>0.180865792617122</c:v>
                </c:pt>
                <c:pt idx="58">
                  <c:v>0.175520400616997</c:v>
                </c:pt>
                <c:pt idx="59">
                  <c:v>0.170332988825409</c:v>
                </c:pt>
                <c:pt idx="60">
                  <c:v>0.165298888221587</c:v>
                </c:pt>
                <c:pt idx="61">
                  <c:v>0.160413567775173</c:v>
                </c:pt>
                <c:pt idx="62">
                  <c:v>0.155672630367997</c:v>
                </c:pt>
                <c:pt idx="63">
                  <c:v>0.151071808836371</c:v>
                </c:pt>
                <c:pt idx="64">
                  <c:v>0.14660696213035</c:v>
                </c:pt>
                <c:pt idx="65">
                  <c:v>0.142274071586514</c:v>
                </c:pt>
                <c:pt idx="66">
                  <c:v>0.138069237310893</c:v>
                </c:pt>
                <c:pt idx="67">
                  <c:v>0.133988674668805</c:v>
                </c:pt>
                <c:pt idx="68">
                  <c:v>0.130028710878426</c:v>
                </c:pt>
                <c:pt idx="69">
                  <c:v>0.126185781705039</c:v>
                </c:pt>
                <c:pt idx="70">
                  <c:v>0.122456428252982</c:v>
                </c:pt>
                <c:pt idx="71">
                  <c:v>0.11883729385241</c:v>
                </c:pt>
                <c:pt idx="72">
                  <c:v>0.115325121038063</c:v>
                </c:pt>
                <c:pt idx="73">
                  <c:v>0.111916748617329</c:v>
                </c:pt>
                <c:pt idx="74">
                  <c:v>0.108609108824958</c:v>
                </c:pt>
                <c:pt idx="75">
                  <c:v>0.105399224561864</c:v>
                </c:pt>
                <c:pt idx="76">
                  <c:v>0.102284206715537</c:v>
                </c:pt>
                <c:pt idx="77">
                  <c:v>0.0992612515596456</c:v>
                </c:pt>
                <c:pt idx="78">
                  <c:v>0.096327638230493</c:v>
                </c:pt>
                <c:pt idx="79">
                  <c:v>0.0934807262780584</c:v>
                </c:pt>
                <c:pt idx="80">
                  <c:v>0.0907179532894125</c:v>
                </c:pt>
                <c:pt idx="81">
                  <c:v>0.0880368325823726</c:v>
                </c:pt>
                <c:pt idx="82">
                  <c:v>0.0854349509673212</c:v>
                </c:pt>
                <c:pt idx="83">
                  <c:v>0.0829099665751727</c:v>
                </c:pt>
                <c:pt idx="84">
                  <c:v>0.0804596067495325</c:v>
                </c:pt>
                <c:pt idx="85">
                  <c:v>0.0780816660011531</c:v>
                </c:pt>
                <c:pt idx="86">
                  <c:v>0.0757740040228455</c:v>
                </c:pt>
                <c:pt idx="87">
                  <c:v>0.0735345437630571</c:v>
                </c:pt>
                <c:pt idx="88">
                  <c:v>0.0713612695563861</c:v>
                </c:pt>
                <c:pt idx="89">
                  <c:v>0.069252225309346</c:v>
                </c:pt>
                <c:pt idx="90">
                  <c:v>0.0672055127397498</c:v>
                </c:pt>
                <c:pt idx="91">
                  <c:v>0.0652192896681275</c:v>
                </c:pt>
                <c:pt idx="92">
                  <c:v>0.0632917683596407</c:v>
                </c:pt>
                <c:pt idx="93">
                  <c:v>0.0614212139150001</c:v>
                </c:pt>
                <c:pt idx="94">
                  <c:v>0.0596059427089394</c:v>
                </c:pt>
                <c:pt idx="95">
                  <c:v>0.0578443208748385</c:v>
                </c:pt>
                <c:pt idx="96">
                  <c:v>0.0561347628341337</c:v>
                </c:pt>
                <c:pt idx="97">
                  <c:v>0.0544757298691899</c:v>
                </c:pt>
                <c:pt idx="98">
                  <c:v>0.0528657287383504</c:v>
                </c:pt>
                <c:pt idx="99">
                  <c:v>0.0513033103319191</c:v>
                </c:pt>
              </c:numCache>
            </c:numRef>
          </c:val>
          <c:smooth val="0"/>
        </c:ser>
        <c:dLbls>
          <c:showLegendKey val="0"/>
          <c:showVal val="0"/>
          <c:showCatName val="0"/>
          <c:showSerName val="0"/>
          <c:showPercent val="0"/>
          <c:showBubbleSize val="0"/>
        </c:dLbls>
        <c:marker val="1"/>
        <c:smooth val="0"/>
        <c:axId val="2109316376"/>
        <c:axId val="2109319352"/>
      </c:lineChart>
      <c:catAx>
        <c:axId val="2109316376"/>
        <c:scaling>
          <c:orientation val="minMax"/>
        </c:scaling>
        <c:delete val="1"/>
        <c:axPos val="b"/>
        <c:majorTickMark val="out"/>
        <c:minorTickMark val="none"/>
        <c:tickLblPos val="nextTo"/>
        <c:crossAx val="2109319352"/>
        <c:crosses val="autoZero"/>
        <c:auto val="1"/>
        <c:lblAlgn val="ctr"/>
        <c:lblOffset val="100"/>
        <c:noMultiLvlLbl val="0"/>
      </c:catAx>
      <c:valAx>
        <c:axId val="2109319352"/>
        <c:scaling>
          <c:orientation val="minMax"/>
        </c:scaling>
        <c:delete val="1"/>
        <c:axPos val="l"/>
        <c:numFmt formatCode="General" sourceLinked="1"/>
        <c:majorTickMark val="out"/>
        <c:minorTickMark val="none"/>
        <c:tickLblPos val="nextTo"/>
        <c:crossAx val="2109316376"/>
        <c:crosses val="autoZero"/>
        <c:crossBetween val="between"/>
      </c:valAx>
      <c:spPr>
        <a:noFill/>
        <a:ln w="25400">
          <a:noFill/>
        </a:ln>
      </c:spPr>
    </c:plotArea>
    <c:plotVisOnly val="1"/>
    <c:dispBlanksAs val="gap"/>
    <c:showDLblsOverMax val="0"/>
  </c:chart>
  <c:spPr>
    <a:solidFill>
      <a:srgbClr val="FFFFFF"/>
    </a:solidFill>
    <a:ln w="3175">
      <a:solidFill>
        <a:srgbClr val="000000"/>
      </a:solidFill>
      <a:prstDash val="solid"/>
    </a:ln>
  </c:spPr>
  <c:txPr>
    <a:bodyPr/>
    <a:lstStyle/>
    <a:p>
      <a:pPr>
        <a:defRPr sz="1175" b="0" i="0" u="none" strike="noStrike" baseline="0">
          <a:solidFill>
            <a:srgbClr val="000000"/>
          </a:solidFill>
          <a:latin typeface="宋体"/>
          <a:ea typeface="宋体"/>
          <a:cs typeface="宋体"/>
        </a:defRPr>
      </a:pPr>
      <a:endParaRPr lang="en-US"/>
    </a:p>
  </c:txPr>
  <c:externalData r:id="rId2">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400"/>
            </a:pPr>
            <a:r>
              <a:rPr lang="sv-SE" sz="1400"/>
              <a:t>Satisfaction level of pro- and anti-wolf</a:t>
            </a:r>
            <a:r>
              <a:rPr lang="sv-SE" sz="1400" baseline="0"/>
              <a:t> groups</a:t>
            </a:r>
            <a:endParaRPr lang="sv-SE" sz="1400"/>
          </a:p>
        </c:rich>
      </c:tx>
      <c:overlay val="0"/>
    </c:title>
    <c:autoTitleDeleted val="0"/>
    <c:plotArea>
      <c:layout/>
      <c:lineChart>
        <c:grouping val="standard"/>
        <c:varyColors val="0"/>
        <c:ser>
          <c:idx val="0"/>
          <c:order val="0"/>
          <c:tx>
            <c:v>Pro-wolf</c:v>
          </c:tx>
          <c:marker>
            <c:symbol val="none"/>
          </c:marker>
          <c:cat>
            <c:numRef>
              <c:f>'Stakeholder interests'!$A$31:$A$151</c:f>
              <c:numCache>
                <c:formatCode>General</c:formatCode>
                <c:ptCount val="1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numCache>
            </c:numRef>
          </c:cat>
          <c:val>
            <c:numRef>
              <c:f>'Stakeholder interests'!$B$31:$B$151</c:f>
              <c:numCache>
                <c:formatCode>General</c:formatCode>
                <c:ptCount val="121"/>
                <c:pt idx="0">
                  <c:v>0.165595434229849</c:v>
                </c:pt>
                <c:pt idx="1">
                  <c:v>0.175699169311753</c:v>
                </c:pt>
                <c:pt idx="2">
                  <c:v>0.18542081072686</c:v>
                </c:pt>
                <c:pt idx="3">
                  <c:v>0.194862655601862</c:v>
                </c:pt>
                <c:pt idx="4">
                  <c:v>0.204123695556762</c:v>
                </c:pt>
                <c:pt idx="5">
                  <c:v>0.213299892991284</c:v>
                </c:pt>
                <c:pt idx="6">
                  <c:v>0.22248435327762</c:v>
                </c:pt>
                <c:pt idx="7">
                  <c:v>0.231767391732662</c:v>
                </c:pt>
                <c:pt idx="8">
                  <c:v>0.241236494811288</c:v>
                </c:pt>
                <c:pt idx="9">
                  <c:v>0.250976175786551</c:v>
                </c:pt>
                <c:pt idx="10">
                  <c:v>0.2610677262621</c:v>
                </c:pt>
                <c:pt idx="11">
                  <c:v>0.271588866188991</c:v>
                </c:pt>
                <c:pt idx="12">
                  <c:v>0.282613296617314</c:v>
                </c:pt>
                <c:pt idx="13">
                  <c:v>0.294210161178111</c:v>
                </c:pt>
                <c:pt idx="14">
                  <c:v>0.306443424229001</c:v>
                </c:pt>
                <c:pt idx="15">
                  <c:v>0.319371175664807</c:v>
                </c:pt>
                <c:pt idx="16">
                  <c:v>0.333044874539996</c:v>
                </c:pt>
                <c:pt idx="17">
                  <c:v>0.347508545812648</c:v>
                </c:pt>
                <c:pt idx="18">
                  <c:v>0.362797946631981</c:v>
                </c:pt>
                <c:pt idx="19">
                  <c:v>0.378939720579784</c:v>
                </c:pt>
                <c:pt idx="20">
                  <c:v>0.395950560062723</c:v>
                </c:pt>
                <c:pt idx="21">
                  <c:v>0.413836398558401</c:v>
                </c:pt>
                <c:pt idx="22">
                  <c:v>0.432591655564815</c:v>
                </c:pt>
                <c:pt idx="23">
                  <c:v>0.452198557816097</c:v>
                </c:pt>
                <c:pt idx="24">
                  <c:v>0.472626560539328</c:v>
                </c:pt>
                <c:pt idx="25">
                  <c:v>0.493831892179863</c:v>
                </c:pt>
                <c:pt idx="26">
                  <c:v>0.515757245070762</c:v>
                </c:pt>
                <c:pt idx="27">
                  <c:v>0.53833163293604</c:v>
                </c:pt>
                <c:pt idx="28">
                  <c:v>0.561470433885643</c:v>
                </c:pt>
                <c:pt idx="29">
                  <c:v>0.585075634690669</c:v>
                </c:pt>
                <c:pt idx="30">
                  <c:v>0.609036288649684</c:v>
                </c:pt>
                <c:pt idx="31">
                  <c:v>0.633229195322319</c:v>
                </c:pt>
                <c:pt idx="32">
                  <c:v>0.657519805887784</c:v>
                </c:pt>
                <c:pt idx="33">
                  <c:v>0.68176335297724</c:v>
                </c:pt>
                <c:pt idx="34">
                  <c:v>0.705806198642889</c:v>
                </c:pt>
                <c:pt idx="35">
                  <c:v>0.729487388792229</c:v>
                </c:pt>
                <c:pt idx="36">
                  <c:v>0.752640397074918</c:v>
                </c:pt>
                <c:pt idx="37">
                  <c:v>0.775095036012513</c:v>
                </c:pt>
                <c:pt idx="38">
                  <c:v>0.796679508262384</c:v>
                </c:pt>
                <c:pt idx="39">
                  <c:v>0.817222566459261</c:v>
                </c:pt>
                <c:pt idx="40">
                  <c:v>0.836555746227638</c:v>
                </c:pt>
                <c:pt idx="41">
                  <c:v>0.854515633840038</c:v>
                </c:pt>
                <c:pt idx="42">
                  <c:v>0.870946127727089</c:v>
                </c:pt>
                <c:pt idx="43">
                  <c:v>0.885700651720868</c:v>
                </c:pt>
                <c:pt idx="44">
                  <c:v>0.89864427760219</c:v>
                </c:pt>
                <c:pt idx="45">
                  <c:v>0.909655715265556</c:v>
                </c:pt>
                <c:pt idx="46">
                  <c:v>0.91862913062057</c:v>
                </c:pt>
                <c:pt idx="47">
                  <c:v>0.925475754191471</c:v>
                </c:pt>
                <c:pt idx="48">
                  <c:v>0.930125247199764</c:v>
                </c:pt>
                <c:pt idx="49">
                  <c:v>0.932526796630161</c:v>
                </c:pt>
                <c:pt idx="50">
                  <c:v>0.932649916269262</c:v>
                </c:pt>
                <c:pt idx="51">
                  <c:v>0.930484936826396</c:v>
                </c:pt>
                <c:pt idx="52">
                  <c:v>0.926043174832356</c:v>
                </c:pt>
                <c:pt idx="53">
                  <c:v>0.919356776884548</c:v>
                </c:pt>
                <c:pt idx="54">
                  <c:v>0.910478242776666</c:v>
                </c:pt>
                <c:pt idx="55">
                  <c:v>0.899479637924663</c:v>
                </c:pt>
                <c:pt idx="56">
                  <c:v>0.886451512088824</c:v>
                </c:pt>
                <c:pt idx="57">
                  <c:v>0.871501547514377</c:v>
                </c:pt>
                <c:pt idx="58">
                  <c:v>0.854752965105801</c:v>
                </c:pt>
                <c:pt idx="59">
                  <c:v>0.836342721969705</c:v>
                </c:pt>
                <c:pt idx="60">
                  <c:v>0.816419537489891</c:v>
                </c:pt>
                <c:pt idx="61">
                  <c:v>0.795141787947545</c:v>
                </c:pt>
                <c:pt idx="62">
                  <c:v>0.772675311512069</c:v>
                </c:pt>
                <c:pt idx="63">
                  <c:v>0.749191166179769</c:v>
                </c:pt>
                <c:pt idx="64">
                  <c:v>0.724863382936687</c:v>
                </c:pt>
                <c:pt idx="65">
                  <c:v>0.699866755108467</c:v>
                </c:pt>
                <c:pt idx="66">
                  <c:v>0.674374702603627</c:v>
                </c:pt>
                <c:pt idx="67">
                  <c:v>0.64855724665229</c:v>
                </c:pt>
                <c:pt idx="68">
                  <c:v>0.622579126807794</c:v>
                </c:pt>
                <c:pt idx="69">
                  <c:v>0.596598087547984</c:v>
                </c:pt>
                <c:pt idx="70">
                  <c:v>0.570763356933121</c:v>
                </c:pt>
                <c:pt idx="71">
                  <c:v>0.545214334601282</c:v>
                </c:pt>
                <c:pt idx="72">
                  <c:v>0.520079501064411</c:v>
                </c:pt>
                <c:pt idx="73">
                  <c:v>0.49547555495938</c:v>
                </c:pt>
                <c:pt idx="74">
                  <c:v>0.471506779750589</c:v>
                </c:pt>
                <c:pt idx="75">
                  <c:v>0.448264636502943</c:v>
                </c:pt>
                <c:pt idx="76">
                  <c:v>0.425827574859529</c:v>
                </c:pt>
                <c:pt idx="77">
                  <c:v>0.404261050361112</c:v>
                </c:pt>
                <c:pt idx="78">
                  <c:v>0.383617732807859</c:v>
                </c:pt>
                <c:pt idx="79">
                  <c:v>0.363937887539335</c:v>
                </c:pt>
                <c:pt idx="80">
                  <c:v>0.345249909326328</c:v>
                </c:pt>
                <c:pt idx="81">
                  <c:v>0.327570987036194</c:v>
                </c:pt>
                <c:pt idx="82">
                  <c:v>0.310907876340805</c:v>
                </c:pt>
                <c:pt idx="83">
                  <c:v>0.295257757453686</c:v>
                </c:pt>
                <c:pt idx="84">
                  <c:v>0.280609155165831</c:v>
                </c:pt>
                <c:pt idx="85">
                  <c:v>0.266942899240726</c:v>
                </c:pt>
                <c:pt idx="86">
                  <c:v>0.254233104461017</c:v>
                </c:pt>
                <c:pt idx="87">
                  <c:v>0.242448151218384</c:v>
                </c:pt>
                <c:pt idx="88">
                  <c:v>0.231551649426852</c:v>
                </c:pt>
                <c:pt idx="89">
                  <c:v>0.221503370639753</c:v>
                </c:pt>
                <c:pt idx="90">
                  <c:v>0.212260135485164</c:v>
                </c:pt>
                <c:pt idx="91">
                  <c:v>0.20377664583128</c:v>
                </c:pt>
                <c:pt idx="92">
                  <c:v>0.196006253385172</c:v>
                </c:pt>
                <c:pt idx="93">
                  <c:v>0.188901658656471</c:v>
                </c:pt>
                <c:pt idx="94">
                  <c:v>0.182415536330821</c:v>
                </c:pt>
                <c:pt idx="95">
                  <c:v>0.1765010850549</c:v>
                </c:pt>
                <c:pt idx="96">
                  <c:v>0.171112501403045</c:v>
                </c:pt>
                <c:pt idx="97">
                  <c:v>0.166205379352147</c:v>
                </c:pt>
                <c:pt idx="98">
                  <c:v>0.161737037922389</c:v>
                </c:pt>
                <c:pt idx="99">
                  <c:v>0.157666780740821</c:v>
                </c:pt>
                <c:pt idx="100">
                  <c:v>0.153956092154259</c:v>
                </c:pt>
                <c:pt idx="101">
                  <c:v>0.150568775165477</c:v>
                </c:pt>
                <c:pt idx="102">
                  <c:v>0.147471036905462</c:v>
                </c:pt>
                <c:pt idx="103">
                  <c:v>0.144631527601935</c:v>
                </c:pt>
                <c:pt idx="104">
                  <c:v>0.142021339080921</c:v>
                </c:pt>
                <c:pt idx="105">
                  <c:v>0.139613968766227</c:v>
                </c:pt>
                <c:pt idx="106">
                  <c:v>0.137385254944798</c:v>
                </c:pt>
                <c:pt idx="107">
                  <c:v>0.135313288767402</c:v>
                </c:pt>
                <c:pt idx="108">
                  <c:v>0.13337830807708</c:v>
                </c:pt>
                <c:pt idx="109">
                  <c:v>0.131562577723718</c:v>
                </c:pt>
                <c:pt idx="110">
                  <c:v>0.129850260552007</c:v>
                </c:pt>
                <c:pt idx="111">
                  <c:v>0.128227282759729</c:v>
                </c:pt>
                <c:pt idx="112">
                  <c:v>0.12668119682927</c:v>
                </c:pt>
                <c:pt idx="113">
                  <c:v>0.125201044750627</c:v>
                </c:pt>
                <c:pt idx="114">
                  <c:v>0.123777223789675</c:v>
                </c:pt>
                <c:pt idx="115">
                  <c:v>0.122401356619317</c:v>
                </c:pt>
                <c:pt idx="116">
                  <c:v>0.121066167229644</c:v>
                </c:pt>
                <c:pt idx="117">
                  <c:v>0.119765363670281</c:v>
                </c:pt>
                <c:pt idx="118">
                  <c:v>0.118493528356192</c:v>
                </c:pt>
                <c:pt idx="119">
                  <c:v>0.117246016387953</c:v>
                </c:pt>
                <c:pt idx="120">
                  <c:v>0.11601886209843</c:v>
                </c:pt>
              </c:numCache>
            </c:numRef>
          </c:val>
          <c:smooth val="0"/>
        </c:ser>
        <c:ser>
          <c:idx val="1"/>
          <c:order val="1"/>
          <c:tx>
            <c:v>Anti-wolf</c:v>
          </c:tx>
          <c:marker>
            <c:symbol val="none"/>
          </c:marker>
          <c:cat>
            <c:numRef>
              <c:f>'Stakeholder interests'!$A$31:$A$151</c:f>
              <c:numCache>
                <c:formatCode>General</c:formatCode>
                <c:ptCount val="1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numCache>
            </c:numRef>
          </c:cat>
          <c:val>
            <c:numRef>
              <c:f>'Stakeholder interests'!$F$31:$F$151</c:f>
              <c:numCache>
                <c:formatCode>General</c:formatCode>
                <c:ptCount val="121"/>
                <c:pt idx="0">
                  <c:v>0.946666666666667</c:v>
                </c:pt>
                <c:pt idx="1">
                  <c:v>0.931333502500754</c:v>
                </c:pt>
                <c:pt idx="2">
                  <c:v>0.911370852393098</c:v>
                </c:pt>
                <c:pt idx="3">
                  <c:v>0.88707146459376</c:v>
                </c:pt>
                <c:pt idx="4">
                  <c:v>0.858953354074446</c:v>
                </c:pt>
                <c:pt idx="5">
                  <c:v>0.827708748138365</c:v>
                </c:pt>
                <c:pt idx="6">
                  <c:v>0.7941420410107</c:v>
                </c:pt>
                <c:pt idx="7">
                  <c:v>0.759103966513489</c:v>
                </c:pt>
                <c:pt idx="8">
                  <c:v>0.723429092108493</c:v>
                </c:pt>
                <c:pt idx="9">
                  <c:v>0.687882625442735</c:v>
                </c:pt>
                <c:pt idx="10">
                  <c:v>0.653120684791871</c:v>
                </c:pt>
                <c:pt idx="11">
                  <c:v>0.619665996887653</c:v>
                </c:pt>
                <c:pt idx="12">
                  <c:v>0.58789884333571</c:v>
                </c:pt>
                <c:pt idx="13">
                  <c:v>0.558061309583804</c:v>
                </c:pt>
                <c:pt idx="14">
                  <c:v>0.530271709166651</c:v>
                </c:pt>
                <c:pt idx="15">
                  <c:v>0.504545532680891</c:v>
                </c:pt>
                <c:pt idx="16">
                  <c:v>0.48081935054242</c:v>
                </c:pt>
                <c:pt idx="17">
                  <c:v>0.458974634880496</c:v>
                </c:pt>
                <c:pt idx="18">
                  <c:v>0.438859268861798</c:v>
                </c:pt>
                <c:pt idx="19">
                  <c:v>0.420305392912261</c:v>
                </c:pt>
                <c:pt idx="20">
                  <c:v>0.403143044311725</c:v>
                </c:pt>
                <c:pt idx="21">
                  <c:v>0.387209681450463</c:v>
                </c:pt>
                <c:pt idx="22">
                  <c:v>0.372356105612334</c:v>
                </c:pt>
                <c:pt idx="23">
                  <c:v>0.358449508024925</c:v>
                </c:pt>
                <c:pt idx="24">
                  <c:v>0.345374416281116</c:v>
                </c:pt>
                <c:pt idx="25">
                  <c:v>0.333032244809202</c:v>
                </c:pt>
                <c:pt idx="26">
                  <c:v>0.321340021764827</c:v>
                </c:pt>
                <c:pt idx="27">
                  <c:v>0.310228713164013</c:v>
                </c:pt>
                <c:pt idx="28">
                  <c:v>0.299641424279146</c:v>
                </c:pt>
                <c:pt idx="29">
                  <c:v>0.289531644539527</c:v>
                </c:pt>
                <c:pt idx="30">
                  <c:v>0.279861620482048</c:v>
                </c:pt>
                <c:pt idx="31">
                  <c:v>0.270600889242832</c:v>
                </c:pt>
                <c:pt idx="32">
                  <c:v>0.261724976335024</c:v>
                </c:pt>
                <c:pt idx="33">
                  <c:v>0.253214248646076</c:v>
                </c:pt>
                <c:pt idx="34">
                  <c:v>0.24505291011116</c:v>
                </c:pt>
                <c:pt idx="35">
                  <c:v>0.237228128419519</c:v>
                </c:pt>
                <c:pt idx="36">
                  <c:v>0.22972928322298</c:v>
                </c:pt>
                <c:pt idx="37">
                  <c:v>0.222547328000873</c:v>
                </c:pt>
                <c:pt idx="38">
                  <c:v>0.215674258434694</c:v>
                </c:pt>
                <c:pt idx="39">
                  <c:v>0.209102679936715</c:v>
                </c:pt>
                <c:pt idx="40">
                  <c:v>0.20282546621656</c:v>
                </c:pt>
                <c:pt idx="41">
                  <c:v>0.196835499858836</c:v>
                </c:pt>
                <c:pt idx="42">
                  <c:v>0.191125485139986</c:v>
                </c:pt>
                <c:pt idx="43">
                  <c:v>0.185687822921717</c:v>
                </c:pt>
                <c:pt idx="44">
                  <c:v>0.180514537487781</c:v>
                </c:pt>
                <c:pt idx="45">
                  <c:v>0.17559724561486</c:v>
                </c:pt>
                <c:pt idx="46">
                  <c:v>0.17092715890637</c:v>
                </c:pt>
                <c:pt idx="47">
                  <c:v>0.166495111367265</c:v>
                </c:pt>
                <c:pt idx="48">
                  <c:v>0.162291605256359</c:v>
                </c:pt>
                <c:pt idx="49">
                  <c:v>0.158306869333488</c:v>
                </c:pt>
                <c:pt idx="50">
                  <c:v>0.154530924656606</c:v>
                </c:pt>
                <c:pt idx="51">
                  <c:v>0.150953654035245</c:v>
                </c:pt>
                <c:pt idx="52">
                  <c:v>0.147564872087795</c:v>
                </c:pt>
                <c:pt idx="53">
                  <c:v>0.14435439357224</c:v>
                </c:pt>
                <c:pt idx="54">
                  <c:v>0.14131209826551</c:v>
                </c:pt>
                <c:pt idx="55">
                  <c:v>0.138427991164483</c:v>
                </c:pt>
                <c:pt idx="56">
                  <c:v>0.135692257184621</c:v>
                </c:pt>
                <c:pt idx="57">
                  <c:v>0.13309530985379</c:v>
                </c:pt>
                <c:pt idx="58">
                  <c:v>0.130627833752678</c:v>
                </c:pt>
                <c:pt idx="59">
                  <c:v>0.128280820651264</c:v>
                </c:pt>
                <c:pt idx="60">
                  <c:v>0.126045599443695</c:v>
                </c:pt>
                <c:pt idx="61">
                  <c:v>0.123913860100224</c:v>
                </c:pt>
                <c:pt idx="62">
                  <c:v>0.121877671941728</c:v>
                </c:pt>
                <c:pt idx="63">
                  <c:v>0.119929496605305</c:v>
                </c:pt>
                <c:pt idx="64">
                  <c:v>0.11806219611309</c:v>
                </c:pt>
                <c:pt idx="65">
                  <c:v>0.116269036484167</c:v>
                </c:pt>
                <c:pt idx="66">
                  <c:v>0.11454368734422</c:v>
                </c:pt>
                <c:pt idx="67">
                  <c:v>0.112880217991591</c:v>
                </c:pt>
                <c:pt idx="68">
                  <c:v>0.111273090373594</c:v>
                </c:pt>
                <c:pt idx="69">
                  <c:v>0.109717149414986</c:v>
                </c:pt>
                <c:pt idx="70">
                  <c:v>0.108207611122647</c:v>
                </c:pt>
                <c:pt idx="71">
                  <c:v>0.106740048868186</c:v>
                </c:pt>
                <c:pt idx="72">
                  <c:v>0.105310378224295</c:v>
                </c:pt>
                <c:pt idx="73">
                  <c:v>0.103914840702286</c:v>
                </c:pt>
                <c:pt idx="74">
                  <c:v>0.10254998670817</c:v>
                </c:pt>
                <c:pt idx="75">
                  <c:v>0.101212658003708</c:v>
                </c:pt>
                <c:pt idx="76">
                  <c:v>0.0998999699276097</c:v>
                </c:pt>
                <c:pt idx="77">
                  <c:v>0.0986092936012126</c:v>
                </c:pt>
                <c:pt idx="78">
                  <c:v>0.0973382383129106</c:v>
                </c:pt>
                <c:pt idx="79">
                  <c:v>0.0960846342467473</c:v>
                </c:pt>
                <c:pt idx="80">
                  <c:v>0.0948465156932917</c:v>
                </c:pt>
                <c:pt idx="81">
                  <c:v>0.0936221048553827</c:v>
                </c:pt>
                <c:pt idx="82">
                  <c:v>0.0924097963377566</c:v>
                </c:pt>
                <c:pt idx="83">
                  <c:v>0.0912081423880737</c:v>
                </c:pt>
                <c:pt idx="84">
                  <c:v>0.0900158389374846</c:v>
                </c:pt>
                <c:pt idx="85">
                  <c:v>0.0888317124716517</c:v>
                </c:pt>
                <c:pt idx="86">
                  <c:v>0.0876547077480101</c:v>
                </c:pt>
                <c:pt idx="87">
                  <c:v>0.0864838763619791</c:v>
                </c:pt>
                <c:pt idx="88">
                  <c:v>0.0853183661537013</c:v>
                </c:pt>
                <c:pt idx="89">
                  <c:v>0.0841574114375914</c:v>
                </c:pt>
                <c:pt idx="90">
                  <c:v>0.0830003240293842</c:v>
                </c:pt>
                <c:pt idx="91">
                  <c:v>0.0818464850393423</c:v>
                </c:pt>
                <c:pt idx="92">
                  <c:v>0.080695337395663</c:v>
                </c:pt>
                <c:pt idx="93">
                  <c:v>0.0795463790587711</c:v>
                </c:pt>
                <c:pt idx="94">
                  <c:v>0.0783991568849434</c:v>
                </c:pt>
                <c:pt idx="95">
                  <c:v>0.0772532610964341</c:v>
                </c:pt>
                <c:pt idx="96">
                  <c:v>0.0761083203148292</c:v>
                </c:pt>
                <c:pt idx="97">
                  <c:v>0.074963997114609</c:v>
                </c:pt>
                <c:pt idx="98">
                  <c:v>0.073819984054729</c:v>
                </c:pt>
                <c:pt idx="99">
                  <c:v>0.0726760001473225</c:v>
                </c:pt>
                <c:pt idx="100">
                  <c:v>0.0715317877242867</c:v>
                </c:pt>
                <c:pt idx="101">
                  <c:v>0.0703871096644457</c:v>
                </c:pt>
                <c:pt idx="102">
                  <c:v>0.0692417469461104</c:v>
                </c:pt>
                <c:pt idx="103">
                  <c:v>0.0680954964921056</c:v>
                </c:pt>
                <c:pt idx="104">
                  <c:v>0.0669481692766543</c:v>
                </c:pt>
                <c:pt idx="105">
                  <c:v>0.0657995886658452</c:v>
                </c:pt>
                <c:pt idx="106">
                  <c:v>0.0646495889657189</c:v>
                </c:pt>
                <c:pt idx="107">
                  <c:v>0.0634980141542678</c:v>
                </c:pt>
                <c:pt idx="108">
                  <c:v>0.0623447167758143</c:v>
                </c:pt>
                <c:pt idx="109">
                  <c:v>0.0611895569783064</c:v>
                </c:pt>
                <c:pt idx="110">
                  <c:v>0.0600324016760206</c:v>
                </c:pt>
                <c:pt idx="111">
                  <c:v>0.0588731238219988</c:v>
                </c:pt>
                <c:pt idx="112">
                  <c:v>0.0577116017762362</c:v>
                </c:pt>
                <c:pt idx="113">
                  <c:v>0.0565477187572131</c:v>
                </c:pt>
                <c:pt idx="114">
                  <c:v>0.0553813623657909</c:v>
                </c:pt>
                <c:pt idx="115">
                  <c:v>0.0542124241718024</c:v>
                </c:pt>
                <c:pt idx="116">
                  <c:v>0.0530407993548484</c:v>
                </c:pt>
                <c:pt idx="117">
                  <c:v>0.0518663863918742</c:v>
                </c:pt>
                <c:pt idx="118">
                  <c:v>0.0506890867850536</c:v>
                </c:pt>
                <c:pt idx="119">
                  <c:v>0.0495088048243566</c:v>
                </c:pt>
                <c:pt idx="120">
                  <c:v>0.0483254473799282</c:v>
                </c:pt>
              </c:numCache>
            </c:numRef>
          </c:val>
          <c:smooth val="0"/>
        </c:ser>
        <c:dLbls>
          <c:showLegendKey val="0"/>
          <c:showVal val="0"/>
          <c:showCatName val="0"/>
          <c:showSerName val="0"/>
          <c:showPercent val="0"/>
          <c:showBubbleSize val="0"/>
        </c:dLbls>
        <c:marker val="1"/>
        <c:smooth val="0"/>
        <c:axId val="2109358408"/>
        <c:axId val="2109361384"/>
      </c:lineChart>
      <c:catAx>
        <c:axId val="2109358408"/>
        <c:scaling>
          <c:orientation val="minMax"/>
        </c:scaling>
        <c:delete val="0"/>
        <c:axPos val="b"/>
        <c:numFmt formatCode="General" sourceLinked="1"/>
        <c:majorTickMark val="none"/>
        <c:minorTickMark val="none"/>
        <c:tickLblPos val="nextTo"/>
        <c:crossAx val="2109361384"/>
        <c:crosses val="autoZero"/>
        <c:auto val="1"/>
        <c:lblAlgn val="ctr"/>
        <c:lblOffset val="100"/>
        <c:tickLblSkip val="5"/>
        <c:noMultiLvlLbl val="0"/>
      </c:catAx>
      <c:valAx>
        <c:axId val="2109361384"/>
        <c:scaling>
          <c:orientation val="minMax"/>
        </c:scaling>
        <c:delete val="0"/>
        <c:axPos val="l"/>
        <c:majorGridlines/>
        <c:numFmt formatCode="General" sourceLinked="1"/>
        <c:majorTickMark val="none"/>
        <c:minorTickMark val="none"/>
        <c:tickLblPos val="nextTo"/>
        <c:spPr>
          <a:ln w="9525">
            <a:noFill/>
          </a:ln>
        </c:spPr>
        <c:crossAx val="2109358408"/>
        <c:crosses val="autoZero"/>
        <c:crossBetween val="between"/>
      </c:valAx>
    </c:plotArea>
    <c:legend>
      <c:legendPos val="b"/>
      <c:overlay val="0"/>
    </c:legend>
    <c:plotVisOnly val="1"/>
    <c:dispBlanksAs val="gap"/>
    <c:showDLblsOverMax val="0"/>
  </c:chart>
  <c:externalData r:id="rId2">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marker>
            <c:symbol val="none"/>
          </c:marker>
          <c:xVal>
            <c:numRef>
              <c:f>'Stakeholder interests'!$F$31:$F$151</c:f>
              <c:numCache>
                <c:formatCode>General</c:formatCode>
                <c:ptCount val="121"/>
                <c:pt idx="0">
                  <c:v>0.946666666666667</c:v>
                </c:pt>
                <c:pt idx="1">
                  <c:v>0.931333502500754</c:v>
                </c:pt>
                <c:pt idx="2">
                  <c:v>0.911370852393098</c:v>
                </c:pt>
                <c:pt idx="3">
                  <c:v>0.88707146459376</c:v>
                </c:pt>
                <c:pt idx="4">
                  <c:v>0.858953354074446</c:v>
                </c:pt>
                <c:pt idx="5">
                  <c:v>0.827708748138365</c:v>
                </c:pt>
                <c:pt idx="6">
                  <c:v>0.7941420410107</c:v>
                </c:pt>
                <c:pt idx="7">
                  <c:v>0.759103966513489</c:v>
                </c:pt>
                <c:pt idx="8">
                  <c:v>0.723429092108493</c:v>
                </c:pt>
                <c:pt idx="9">
                  <c:v>0.687882625442735</c:v>
                </c:pt>
                <c:pt idx="10">
                  <c:v>0.653120684791871</c:v>
                </c:pt>
                <c:pt idx="11">
                  <c:v>0.619665996887653</c:v>
                </c:pt>
                <c:pt idx="12">
                  <c:v>0.58789884333571</c:v>
                </c:pt>
                <c:pt idx="13">
                  <c:v>0.558061309583804</c:v>
                </c:pt>
                <c:pt idx="14">
                  <c:v>0.530271709166651</c:v>
                </c:pt>
                <c:pt idx="15">
                  <c:v>0.504545532680891</c:v>
                </c:pt>
                <c:pt idx="16">
                  <c:v>0.48081935054242</c:v>
                </c:pt>
                <c:pt idx="17">
                  <c:v>0.458974634880496</c:v>
                </c:pt>
                <c:pt idx="18">
                  <c:v>0.438859268861798</c:v>
                </c:pt>
                <c:pt idx="19">
                  <c:v>0.420305392912261</c:v>
                </c:pt>
                <c:pt idx="20">
                  <c:v>0.403143044311725</c:v>
                </c:pt>
                <c:pt idx="21">
                  <c:v>0.387209681450463</c:v>
                </c:pt>
                <c:pt idx="22">
                  <c:v>0.372356105612334</c:v>
                </c:pt>
                <c:pt idx="23">
                  <c:v>0.358449508024925</c:v>
                </c:pt>
                <c:pt idx="24">
                  <c:v>0.345374416281116</c:v>
                </c:pt>
                <c:pt idx="25">
                  <c:v>0.333032244809202</c:v>
                </c:pt>
                <c:pt idx="26">
                  <c:v>0.321340021764827</c:v>
                </c:pt>
                <c:pt idx="27">
                  <c:v>0.310228713164013</c:v>
                </c:pt>
                <c:pt idx="28">
                  <c:v>0.299641424279146</c:v>
                </c:pt>
                <c:pt idx="29">
                  <c:v>0.289531644539527</c:v>
                </c:pt>
                <c:pt idx="30">
                  <c:v>0.279861620482048</c:v>
                </c:pt>
                <c:pt idx="31">
                  <c:v>0.270600889242832</c:v>
                </c:pt>
                <c:pt idx="32">
                  <c:v>0.261724976335024</c:v>
                </c:pt>
                <c:pt idx="33">
                  <c:v>0.253214248646076</c:v>
                </c:pt>
                <c:pt idx="34">
                  <c:v>0.24505291011116</c:v>
                </c:pt>
                <c:pt idx="35">
                  <c:v>0.237228128419519</c:v>
                </c:pt>
                <c:pt idx="36">
                  <c:v>0.22972928322298</c:v>
                </c:pt>
                <c:pt idx="37">
                  <c:v>0.222547328000873</c:v>
                </c:pt>
                <c:pt idx="38">
                  <c:v>0.215674258434694</c:v>
                </c:pt>
                <c:pt idx="39">
                  <c:v>0.209102679936715</c:v>
                </c:pt>
                <c:pt idx="40">
                  <c:v>0.20282546621656</c:v>
                </c:pt>
                <c:pt idx="41">
                  <c:v>0.196835499858836</c:v>
                </c:pt>
                <c:pt idx="42">
                  <c:v>0.191125485139986</c:v>
                </c:pt>
                <c:pt idx="43">
                  <c:v>0.185687822921717</c:v>
                </c:pt>
                <c:pt idx="44">
                  <c:v>0.180514537487781</c:v>
                </c:pt>
                <c:pt idx="45">
                  <c:v>0.17559724561486</c:v>
                </c:pt>
                <c:pt idx="46">
                  <c:v>0.17092715890637</c:v>
                </c:pt>
                <c:pt idx="47">
                  <c:v>0.166495111367265</c:v>
                </c:pt>
                <c:pt idx="48">
                  <c:v>0.162291605256359</c:v>
                </c:pt>
                <c:pt idx="49">
                  <c:v>0.158306869333488</c:v>
                </c:pt>
                <c:pt idx="50">
                  <c:v>0.154530924656606</c:v>
                </c:pt>
                <c:pt idx="51">
                  <c:v>0.150953654035245</c:v>
                </c:pt>
                <c:pt idx="52">
                  <c:v>0.147564872087795</c:v>
                </c:pt>
                <c:pt idx="53">
                  <c:v>0.14435439357224</c:v>
                </c:pt>
                <c:pt idx="54">
                  <c:v>0.14131209826551</c:v>
                </c:pt>
                <c:pt idx="55">
                  <c:v>0.138427991164483</c:v>
                </c:pt>
                <c:pt idx="56">
                  <c:v>0.135692257184621</c:v>
                </c:pt>
                <c:pt idx="57">
                  <c:v>0.13309530985379</c:v>
                </c:pt>
                <c:pt idx="58">
                  <c:v>0.130627833752678</c:v>
                </c:pt>
                <c:pt idx="59">
                  <c:v>0.128280820651264</c:v>
                </c:pt>
                <c:pt idx="60">
                  <c:v>0.126045599443695</c:v>
                </c:pt>
                <c:pt idx="61">
                  <c:v>0.123913860100224</c:v>
                </c:pt>
                <c:pt idx="62">
                  <c:v>0.121877671941728</c:v>
                </c:pt>
                <c:pt idx="63">
                  <c:v>0.119929496605305</c:v>
                </c:pt>
                <c:pt idx="64">
                  <c:v>0.11806219611309</c:v>
                </c:pt>
                <c:pt idx="65">
                  <c:v>0.116269036484167</c:v>
                </c:pt>
                <c:pt idx="66">
                  <c:v>0.11454368734422</c:v>
                </c:pt>
                <c:pt idx="67">
                  <c:v>0.112880217991591</c:v>
                </c:pt>
                <c:pt idx="68">
                  <c:v>0.111273090373594</c:v>
                </c:pt>
                <c:pt idx="69">
                  <c:v>0.109717149414986</c:v>
                </c:pt>
                <c:pt idx="70">
                  <c:v>0.108207611122647</c:v>
                </c:pt>
                <c:pt idx="71">
                  <c:v>0.106740048868186</c:v>
                </c:pt>
                <c:pt idx="72">
                  <c:v>0.105310378224295</c:v>
                </c:pt>
                <c:pt idx="73">
                  <c:v>0.103914840702286</c:v>
                </c:pt>
                <c:pt idx="74">
                  <c:v>0.10254998670817</c:v>
                </c:pt>
                <c:pt idx="75">
                  <c:v>0.101212658003708</c:v>
                </c:pt>
                <c:pt idx="76">
                  <c:v>0.0998999699276097</c:v>
                </c:pt>
                <c:pt idx="77">
                  <c:v>0.0986092936012126</c:v>
                </c:pt>
                <c:pt idx="78">
                  <c:v>0.0973382383129106</c:v>
                </c:pt>
                <c:pt idx="79">
                  <c:v>0.0960846342467473</c:v>
                </c:pt>
                <c:pt idx="80">
                  <c:v>0.0948465156932917</c:v>
                </c:pt>
                <c:pt idx="81">
                  <c:v>0.0936221048553827</c:v>
                </c:pt>
                <c:pt idx="82">
                  <c:v>0.0924097963377566</c:v>
                </c:pt>
                <c:pt idx="83">
                  <c:v>0.0912081423880737</c:v>
                </c:pt>
                <c:pt idx="84">
                  <c:v>0.0900158389374846</c:v>
                </c:pt>
                <c:pt idx="85">
                  <c:v>0.0888317124716517</c:v>
                </c:pt>
                <c:pt idx="86">
                  <c:v>0.0876547077480101</c:v>
                </c:pt>
                <c:pt idx="87">
                  <c:v>0.0864838763619791</c:v>
                </c:pt>
                <c:pt idx="88">
                  <c:v>0.0853183661537013</c:v>
                </c:pt>
                <c:pt idx="89">
                  <c:v>0.0841574114375914</c:v>
                </c:pt>
                <c:pt idx="90">
                  <c:v>0.0830003240293842</c:v>
                </c:pt>
                <c:pt idx="91">
                  <c:v>0.0818464850393423</c:v>
                </c:pt>
                <c:pt idx="92">
                  <c:v>0.080695337395663</c:v>
                </c:pt>
                <c:pt idx="93">
                  <c:v>0.0795463790587711</c:v>
                </c:pt>
                <c:pt idx="94">
                  <c:v>0.0783991568849434</c:v>
                </c:pt>
                <c:pt idx="95">
                  <c:v>0.0772532610964341</c:v>
                </c:pt>
                <c:pt idx="96">
                  <c:v>0.0761083203148292</c:v>
                </c:pt>
                <c:pt idx="97">
                  <c:v>0.074963997114609</c:v>
                </c:pt>
                <c:pt idx="98">
                  <c:v>0.073819984054729</c:v>
                </c:pt>
                <c:pt idx="99">
                  <c:v>0.0726760001473225</c:v>
                </c:pt>
                <c:pt idx="100">
                  <c:v>0.0715317877242867</c:v>
                </c:pt>
                <c:pt idx="101">
                  <c:v>0.0703871096644457</c:v>
                </c:pt>
                <c:pt idx="102">
                  <c:v>0.0692417469461104</c:v>
                </c:pt>
                <c:pt idx="103">
                  <c:v>0.0680954964921056</c:v>
                </c:pt>
                <c:pt idx="104">
                  <c:v>0.0669481692766543</c:v>
                </c:pt>
                <c:pt idx="105">
                  <c:v>0.0657995886658452</c:v>
                </c:pt>
                <c:pt idx="106">
                  <c:v>0.0646495889657189</c:v>
                </c:pt>
                <c:pt idx="107">
                  <c:v>0.0634980141542678</c:v>
                </c:pt>
                <c:pt idx="108">
                  <c:v>0.0623447167758143</c:v>
                </c:pt>
                <c:pt idx="109">
                  <c:v>0.0611895569783064</c:v>
                </c:pt>
                <c:pt idx="110">
                  <c:v>0.0600324016760206</c:v>
                </c:pt>
                <c:pt idx="111">
                  <c:v>0.0588731238219988</c:v>
                </c:pt>
                <c:pt idx="112">
                  <c:v>0.0577116017762362</c:v>
                </c:pt>
                <c:pt idx="113">
                  <c:v>0.0565477187572131</c:v>
                </c:pt>
                <c:pt idx="114">
                  <c:v>0.0553813623657909</c:v>
                </c:pt>
                <c:pt idx="115">
                  <c:v>0.0542124241718024</c:v>
                </c:pt>
                <c:pt idx="116">
                  <c:v>0.0530407993548484</c:v>
                </c:pt>
                <c:pt idx="117">
                  <c:v>0.0518663863918742</c:v>
                </c:pt>
                <c:pt idx="118">
                  <c:v>0.0506890867850536</c:v>
                </c:pt>
                <c:pt idx="119">
                  <c:v>0.0495088048243566</c:v>
                </c:pt>
                <c:pt idx="120">
                  <c:v>0.0483254473799282</c:v>
                </c:pt>
              </c:numCache>
            </c:numRef>
          </c:xVal>
          <c:yVal>
            <c:numRef>
              <c:f>'Stakeholder interests'!$B$31:$B$151</c:f>
              <c:numCache>
                <c:formatCode>General</c:formatCode>
                <c:ptCount val="121"/>
                <c:pt idx="0">
                  <c:v>0.165595434229849</c:v>
                </c:pt>
                <c:pt idx="1">
                  <c:v>0.175699169311753</c:v>
                </c:pt>
                <c:pt idx="2">
                  <c:v>0.18542081072686</c:v>
                </c:pt>
                <c:pt idx="3">
                  <c:v>0.194862655601862</c:v>
                </c:pt>
                <c:pt idx="4">
                  <c:v>0.204123695556762</c:v>
                </c:pt>
                <c:pt idx="5">
                  <c:v>0.213299892991284</c:v>
                </c:pt>
                <c:pt idx="6">
                  <c:v>0.22248435327762</c:v>
                </c:pt>
                <c:pt idx="7">
                  <c:v>0.231767391732662</c:v>
                </c:pt>
                <c:pt idx="8">
                  <c:v>0.241236494811288</c:v>
                </c:pt>
                <c:pt idx="9">
                  <c:v>0.250976175786551</c:v>
                </c:pt>
                <c:pt idx="10">
                  <c:v>0.2610677262621</c:v>
                </c:pt>
                <c:pt idx="11">
                  <c:v>0.271588866188991</c:v>
                </c:pt>
                <c:pt idx="12">
                  <c:v>0.282613296617314</c:v>
                </c:pt>
                <c:pt idx="13">
                  <c:v>0.294210161178111</c:v>
                </c:pt>
                <c:pt idx="14">
                  <c:v>0.306443424229001</c:v>
                </c:pt>
                <c:pt idx="15">
                  <c:v>0.319371175664807</c:v>
                </c:pt>
                <c:pt idx="16">
                  <c:v>0.333044874539996</c:v>
                </c:pt>
                <c:pt idx="17">
                  <c:v>0.347508545812648</c:v>
                </c:pt>
                <c:pt idx="18">
                  <c:v>0.362797946631981</c:v>
                </c:pt>
                <c:pt idx="19">
                  <c:v>0.378939720579784</c:v>
                </c:pt>
                <c:pt idx="20">
                  <c:v>0.395950560062723</c:v>
                </c:pt>
                <c:pt idx="21">
                  <c:v>0.413836398558401</c:v>
                </c:pt>
                <c:pt idx="22">
                  <c:v>0.432591655564815</c:v>
                </c:pt>
                <c:pt idx="23">
                  <c:v>0.452198557816097</c:v>
                </c:pt>
                <c:pt idx="24">
                  <c:v>0.472626560539328</c:v>
                </c:pt>
                <c:pt idx="25">
                  <c:v>0.493831892179863</c:v>
                </c:pt>
                <c:pt idx="26">
                  <c:v>0.515757245070762</c:v>
                </c:pt>
                <c:pt idx="27">
                  <c:v>0.53833163293604</c:v>
                </c:pt>
                <c:pt idx="28">
                  <c:v>0.561470433885643</c:v>
                </c:pt>
                <c:pt idx="29">
                  <c:v>0.585075634690669</c:v>
                </c:pt>
                <c:pt idx="30">
                  <c:v>0.609036288649684</c:v>
                </c:pt>
                <c:pt idx="31">
                  <c:v>0.633229195322319</c:v>
                </c:pt>
                <c:pt idx="32">
                  <c:v>0.657519805887784</c:v>
                </c:pt>
                <c:pt idx="33">
                  <c:v>0.68176335297724</c:v>
                </c:pt>
                <c:pt idx="34">
                  <c:v>0.705806198642889</c:v>
                </c:pt>
                <c:pt idx="35">
                  <c:v>0.729487388792229</c:v>
                </c:pt>
                <c:pt idx="36">
                  <c:v>0.752640397074918</c:v>
                </c:pt>
                <c:pt idx="37">
                  <c:v>0.775095036012513</c:v>
                </c:pt>
                <c:pt idx="38">
                  <c:v>0.796679508262384</c:v>
                </c:pt>
                <c:pt idx="39">
                  <c:v>0.817222566459261</c:v>
                </c:pt>
                <c:pt idx="40">
                  <c:v>0.836555746227638</c:v>
                </c:pt>
                <c:pt idx="41">
                  <c:v>0.854515633840038</c:v>
                </c:pt>
                <c:pt idx="42">
                  <c:v>0.870946127727089</c:v>
                </c:pt>
                <c:pt idx="43">
                  <c:v>0.885700651720868</c:v>
                </c:pt>
                <c:pt idx="44">
                  <c:v>0.89864427760219</c:v>
                </c:pt>
                <c:pt idx="45">
                  <c:v>0.909655715265556</c:v>
                </c:pt>
                <c:pt idx="46">
                  <c:v>0.91862913062057</c:v>
                </c:pt>
                <c:pt idx="47">
                  <c:v>0.925475754191471</c:v>
                </c:pt>
                <c:pt idx="48">
                  <c:v>0.930125247199764</c:v>
                </c:pt>
                <c:pt idx="49">
                  <c:v>0.932526796630161</c:v>
                </c:pt>
                <c:pt idx="50">
                  <c:v>0.932649916269262</c:v>
                </c:pt>
                <c:pt idx="51">
                  <c:v>0.930484936826396</c:v>
                </c:pt>
                <c:pt idx="52">
                  <c:v>0.926043174832356</c:v>
                </c:pt>
                <c:pt idx="53">
                  <c:v>0.919356776884548</c:v>
                </c:pt>
                <c:pt idx="54">
                  <c:v>0.910478242776666</c:v>
                </c:pt>
                <c:pt idx="55">
                  <c:v>0.899479637924663</c:v>
                </c:pt>
                <c:pt idx="56">
                  <c:v>0.886451512088824</c:v>
                </c:pt>
                <c:pt idx="57">
                  <c:v>0.871501547514377</c:v>
                </c:pt>
                <c:pt idx="58">
                  <c:v>0.854752965105801</c:v>
                </c:pt>
                <c:pt idx="59">
                  <c:v>0.836342721969705</c:v>
                </c:pt>
                <c:pt idx="60">
                  <c:v>0.816419537489891</c:v>
                </c:pt>
                <c:pt idx="61">
                  <c:v>0.795141787947545</c:v>
                </c:pt>
                <c:pt idx="62">
                  <c:v>0.772675311512069</c:v>
                </c:pt>
                <c:pt idx="63">
                  <c:v>0.749191166179769</c:v>
                </c:pt>
                <c:pt idx="64">
                  <c:v>0.724863382936687</c:v>
                </c:pt>
                <c:pt idx="65">
                  <c:v>0.699866755108467</c:v>
                </c:pt>
                <c:pt idx="66">
                  <c:v>0.674374702603627</c:v>
                </c:pt>
                <c:pt idx="67">
                  <c:v>0.64855724665229</c:v>
                </c:pt>
                <c:pt idx="68">
                  <c:v>0.622579126807794</c:v>
                </c:pt>
                <c:pt idx="69">
                  <c:v>0.596598087547984</c:v>
                </c:pt>
                <c:pt idx="70">
                  <c:v>0.570763356933121</c:v>
                </c:pt>
                <c:pt idx="71">
                  <c:v>0.545214334601282</c:v>
                </c:pt>
                <c:pt idx="72">
                  <c:v>0.520079501064411</c:v>
                </c:pt>
                <c:pt idx="73">
                  <c:v>0.49547555495938</c:v>
                </c:pt>
                <c:pt idx="74">
                  <c:v>0.471506779750589</c:v>
                </c:pt>
                <c:pt idx="75">
                  <c:v>0.448264636502943</c:v>
                </c:pt>
                <c:pt idx="76">
                  <c:v>0.425827574859529</c:v>
                </c:pt>
                <c:pt idx="77">
                  <c:v>0.404261050361112</c:v>
                </c:pt>
                <c:pt idx="78">
                  <c:v>0.383617732807859</c:v>
                </c:pt>
                <c:pt idx="79">
                  <c:v>0.363937887539335</c:v>
                </c:pt>
                <c:pt idx="80">
                  <c:v>0.345249909326328</c:v>
                </c:pt>
                <c:pt idx="81">
                  <c:v>0.327570987036194</c:v>
                </c:pt>
                <c:pt idx="82">
                  <c:v>0.310907876340805</c:v>
                </c:pt>
                <c:pt idx="83">
                  <c:v>0.295257757453686</c:v>
                </c:pt>
                <c:pt idx="84">
                  <c:v>0.280609155165831</c:v>
                </c:pt>
                <c:pt idx="85">
                  <c:v>0.266942899240726</c:v>
                </c:pt>
                <c:pt idx="86">
                  <c:v>0.254233104461017</c:v>
                </c:pt>
                <c:pt idx="87">
                  <c:v>0.242448151218384</c:v>
                </c:pt>
                <c:pt idx="88">
                  <c:v>0.231551649426852</c:v>
                </c:pt>
                <c:pt idx="89">
                  <c:v>0.221503370639753</c:v>
                </c:pt>
                <c:pt idx="90">
                  <c:v>0.212260135485164</c:v>
                </c:pt>
                <c:pt idx="91">
                  <c:v>0.20377664583128</c:v>
                </c:pt>
                <c:pt idx="92">
                  <c:v>0.196006253385172</c:v>
                </c:pt>
                <c:pt idx="93">
                  <c:v>0.188901658656471</c:v>
                </c:pt>
                <c:pt idx="94">
                  <c:v>0.182415536330821</c:v>
                </c:pt>
                <c:pt idx="95">
                  <c:v>0.1765010850549</c:v>
                </c:pt>
                <c:pt idx="96">
                  <c:v>0.171112501403045</c:v>
                </c:pt>
                <c:pt idx="97">
                  <c:v>0.166205379352147</c:v>
                </c:pt>
                <c:pt idx="98">
                  <c:v>0.161737037922389</c:v>
                </c:pt>
                <c:pt idx="99">
                  <c:v>0.157666780740821</c:v>
                </c:pt>
                <c:pt idx="100">
                  <c:v>0.153956092154259</c:v>
                </c:pt>
                <c:pt idx="101">
                  <c:v>0.150568775165477</c:v>
                </c:pt>
                <c:pt idx="102">
                  <c:v>0.147471036905462</c:v>
                </c:pt>
                <c:pt idx="103">
                  <c:v>0.144631527601935</c:v>
                </c:pt>
                <c:pt idx="104">
                  <c:v>0.142021339080921</c:v>
                </c:pt>
                <c:pt idx="105">
                  <c:v>0.139613968766227</c:v>
                </c:pt>
                <c:pt idx="106">
                  <c:v>0.137385254944798</c:v>
                </c:pt>
                <c:pt idx="107">
                  <c:v>0.135313288767402</c:v>
                </c:pt>
                <c:pt idx="108">
                  <c:v>0.13337830807708</c:v>
                </c:pt>
                <c:pt idx="109">
                  <c:v>0.131562577723718</c:v>
                </c:pt>
                <c:pt idx="110">
                  <c:v>0.129850260552007</c:v>
                </c:pt>
                <c:pt idx="111">
                  <c:v>0.128227282759729</c:v>
                </c:pt>
                <c:pt idx="112">
                  <c:v>0.12668119682927</c:v>
                </c:pt>
                <c:pt idx="113">
                  <c:v>0.125201044750627</c:v>
                </c:pt>
                <c:pt idx="114">
                  <c:v>0.123777223789675</c:v>
                </c:pt>
                <c:pt idx="115">
                  <c:v>0.122401356619317</c:v>
                </c:pt>
                <c:pt idx="116">
                  <c:v>0.121066167229644</c:v>
                </c:pt>
                <c:pt idx="117">
                  <c:v>0.119765363670281</c:v>
                </c:pt>
                <c:pt idx="118">
                  <c:v>0.118493528356192</c:v>
                </c:pt>
                <c:pt idx="119">
                  <c:v>0.117246016387953</c:v>
                </c:pt>
                <c:pt idx="120">
                  <c:v>0.11601886209843</c:v>
                </c:pt>
              </c:numCache>
            </c:numRef>
          </c:yVal>
          <c:smooth val="1"/>
        </c:ser>
        <c:dLbls>
          <c:showLegendKey val="0"/>
          <c:showVal val="0"/>
          <c:showCatName val="0"/>
          <c:showSerName val="0"/>
          <c:showPercent val="0"/>
          <c:showBubbleSize val="0"/>
        </c:dLbls>
        <c:axId val="2109401176"/>
        <c:axId val="2109406888"/>
      </c:scatterChart>
      <c:valAx>
        <c:axId val="2109401176"/>
        <c:scaling>
          <c:orientation val="minMax"/>
        </c:scaling>
        <c:delete val="0"/>
        <c:axPos val="b"/>
        <c:title>
          <c:tx>
            <c:rich>
              <a:bodyPr/>
              <a:lstStyle/>
              <a:p>
                <a:pPr>
                  <a:defRPr/>
                </a:pPr>
                <a:r>
                  <a:rPr lang="sv-SE"/>
                  <a:t>A</a:t>
                </a:r>
                <a:r>
                  <a:rPr lang="sv-SE" altLang="zh-CN"/>
                  <a:t>nti-wolf</a:t>
                </a:r>
                <a:endParaRPr lang="sv-SE"/>
              </a:p>
            </c:rich>
          </c:tx>
          <c:overlay val="0"/>
        </c:title>
        <c:numFmt formatCode="General"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2109406888"/>
        <c:crosses val="autoZero"/>
        <c:crossBetween val="midCat"/>
      </c:valAx>
      <c:valAx>
        <c:axId val="2109406888"/>
        <c:scaling>
          <c:orientation val="minMax"/>
        </c:scaling>
        <c:delete val="0"/>
        <c:axPos val="l"/>
        <c:majorGridlines/>
        <c:title>
          <c:tx>
            <c:rich>
              <a:bodyPr/>
              <a:lstStyle/>
              <a:p>
                <a:pPr>
                  <a:defRPr/>
                </a:pPr>
                <a:r>
                  <a:rPr lang="sv-SE"/>
                  <a:t>Pro-wolf</a:t>
                </a:r>
              </a:p>
            </c:rich>
          </c:tx>
          <c:overlay val="0"/>
        </c:title>
        <c:numFmt formatCode="General" sourceLinked="1"/>
        <c:majorTickMark val="none"/>
        <c:minorTickMark val="none"/>
        <c:tickLblPos val="nextTo"/>
        <c:crossAx val="2109401176"/>
        <c:crosses val="autoZero"/>
        <c:crossBetween val="midCat"/>
      </c:valAx>
    </c:plotArea>
    <c:plotVisOnly val="1"/>
    <c:dispBlanksAs val="gap"/>
    <c:showDLblsOverMax val="0"/>
  </c:chart>
  <c:externalData r:id="rId2">
    <c:autoUpdate val="0"/>
  </c:externalData>
  <c:userShapes r:id="rId3"/>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400" b="1" i="0" u="none" strike="noStrike" kern="1200" baseline="0">
                <a:solidFill>
                  <a:sysClr val="windowText" lastClr="000000"/>
                </a:solidFill>
                <a:latin typeface="+mn-lt"/>
                <a:ea typeface="+mn-ea"/>
                <a:cs typeface="+mn-cs"/>
              </a:defRPr>
            </a:pPr>
            <a:r>
              <a:rPr lang="sv-SE" sz="1400" b="1" i="0" baseline="0">
                <a:effectLst/>
              </a:rPr>
              <a:t>Satisfaction level of pro- and anti-wolf groups</a:t>
            </a:r>
            <a:endParaRPr lang="sv-SE" sz="1400">
              <a:effectLst/>
            </a:endParaRPr>
          </a:p>
        </c:rich>
      </c:tx>
      <c:overlay val="0"/>
    </c:title>
    <c:autoTitleDeleted val="0"/>
    <c:plotArea>
      <c:layout/>
      <c:lineChart>
        <c:grouping val="standard"/>
        <c:varyColors val="0"/>
        <c:ser>
          <c:idx val="0"/>
          <c:order val="0"/>
          <c:tx>
            <c:v>Pro-wolf</c:v>
          </c:tx>
          <c:marker>
            <c:symbol val="none"/>
          </c:marker>
          <c:cat>
            <c:numRef>
              <c:f>'Stakeholder interests'!$A$31:$A$151</c:f>
              <c:numCache>
                <c:formatCode>General</c:formatCode>
                <c:ptCount val="1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numCache>
            </c:numRef>
          </c:cat>
          <c:val>
            <c:numRef>
              <c:f>'Stakeholder interests'!$B$31:$B$151</c:f>
              <c:numCache>
                <c:formatCode>General</c:formatCode>
                <c:ptCount val="121"/>
                <c:pt idx="0">
                  <c:v>0.165595434229849</c:v>
                </c:pt>
                <c:pt idx="1">
                  <c:v>0.175699169311753</c:v>
                </c:pt>
                <c:pt idx="2">
                  <c:v>0.18542081072686</c:v>
                </c:pt>
                <c:pt idx="3">
                  <c:v>0.194862655601862</c:v>
                </c:pt>
                <c:pt idx="4">
                  <c:v>0.204123695556762</c:v>
                </c:pt>
                <c:pt idx="5">
                  <c:v>0.213299892991284</c:v>
                </c:pt>
                <c:pt idx="6">
                  <c:v>0.22248435327762</c:v>
                </c:pt>
                <c:pt idx="7">
                  <c:v>0.231767391732662</c:v>
                </c:pt>
                <c:pt idx="8">
                  <c:v>0.241236494811288</c:v>
                </c:pt>
                <c:pt idx="9">
                  <c:v>0.250976175786551</c:v>
                </c:pt>
                <c:pt idx="10">
                  <c:v>0.2610677262621</c:v>
                </c:pt>
                <c:pt idx="11">
                  <c:v>0.271588866188991</c:v>
                </c:pt>
                <c:pt idx="12">
                  <c:v>0.282613296617314</c:v>
                </c:pt>
                <c:pt idx="13">
                  <c:v>0.294210161178111</c:v>
                </c:pt>
                <c:pt idx="14">
                  <c:v>0.306443424229001</c:v>
                </c:pt>
                <c:pt idx="15">
                  <c:v>0.319371175664807</c:v>
                </c:pt>
                <c:pt idx="16">
                  <c:v>0.333044874539996</c:v>
                </c:pt>
                <c:pt idx="17">
                  <c:v>0.347508545812648</c:v>
                </c:pt>
                <c:pt idx="18">
                  <c:v>0.362797946631981</c:v>
                </c:pt>
                <c:pt idx="19">
                  <c:v>0.378939720579784</c:v>
                </c:pt>
                <c:pt idx="20">
                  <c:v>0.395950560062723</c:v>
                </c:pt>
                <c:pt idx="21">
                  <c:v>0.413836398558401</c:v>
                </c:pt>
                <c:pt idx="22">
                  <c:v>0.432591655564815</c:v>
                </c:pt>
                <c:pt idx="23">
                  <c:v>0.452198557816097</c:v>
                </c:pt>
                <c:pt idx="24">
                  <c:v>0.472626560539328</c:v>
                </c:pt>
                <c:pt idx="25">
                  <c:v>0.493831892179863</c:v>
                </c:pt>
                <c:pt idx="26">
                  <c:v>0.515757245070762</c:v>
                </c:pt>
                <c:pt idx="27">
                  <c:v>0.53833163293604</c:v>
                </c:pt>
                <c:pt idx="28">
                  <c:v>0.561470433885643</c:v>
                </c:pt>
                <c:pt idx="29">
                  <c:v>0.585075634690669</c:v>
                </c:pt>
                <c:pt idx="30">
                  <c:v>0.609036288649684</c:v>
                </c:pt>
                <c:pt idx="31">
                  <c:v>0.633229195322319</c:v>
                </c:pt>
                <c:pt idx="32">
                  <c:v>0.657519805887784</c:v>
                </c:pt>
                <c:pt idx="33">
                  <c:v>0.68176335297724</c:v>
                </c:pt>
                <c:pt idx="34">
                  <c:v>0.705806198642889</c:v>
                </c:pt>
                <c:pt idx="35">
                  <c:v>0.729487388792229</c:v>
                </c:pt>
                <c:pt idx="36">
                  <c:v>0.752640397074918</c:v>
                </c:pt>
                <c:pt idx="37">
                  <c:v>0.775095036012513</c:v>
                </c:pt>
                <c:pt idx="38">
                  <c:v>0.796679508262384</c:v>
                </c:pt>
                <c:pt idx="39">
                  <c:v>0.817222566459261</c:v>
                </c:pt>
                <c:pt idx="40">
                  <c:v>0.836555746227638</c:v>
                </c:pt>
                <c:pt idx="41">
                  <c:v>0.854515633840038</c:v>
                </c:pt>
                <c:pt idx="42">
                  <c:v>0.870946127727089</c:v>
                </c:pt>
                <c:pt idx="43">
                  <c:v>0.885700651720868</c:v>
                </c:pt>
                <c:pt idx="44">
                  <c:v>0.89864427760219</c:v>
                </c:pt>
                <c:pt idx="45">
                  <c:v>0.909655715265556</c:v>
                </c:pt>
                <c:pt idx="46">
                  <c:v>0.91862913062057</c:v>
                </c:pt>
                <c:pt idx="47">
                  <c:v>0.925475754191471</c:v>
                </c:pt>
                <c:pt idx="48">
                  <c:v>0.930125247199764</c:v>
                </c:pt>
                <c:pt idx="49">
                  <c:v>0.932526796630161</c:v>
                </c:pt>
                <c:pt idx="50">
                  <c:v>0.932649916269262</c:v>
                </c:pt>
                <c:pt idx="51">
                  <c:v>0.930484936826396</c:v>
                </c:pt>
                <c:pt idx="52">
                  <c:v>0.926043174832356</c:v>
                </c:pt>
                <c:pt idx="53">
                  <c:v>0.919356776884548</c:v>
                </c:pt>
                <c:pt idx="54">
                  <c:v>0.910478242776666</c:v>
                </c:pt>
                <c:pt idx="55">
                  <c:v>0.899479637924663</c:v>
                </c:pt>
                <c:pt idx="56">
                  <c:v>0.886451512088824</c:v>
                </c:pt>
                <c:pt idx="57">
                  <c:v>0.871501547514377</c:v>
                </c:pt>
                <c:pt idx="58">
                  <c:v>0.854752965105801</c:v>
                </c:pt>
                <c:pt idx="59">
                  <c:v>0.836342721969705</c:v>
                </c:pt>
                <c:pt idx="60">
                  <c:v>0.816419537489891</c:v>
                </c:pt>
                <c:pt idx="61">
                  <c:v>0.795141787947545</c:v>
                </c:pt>
                <c:pt idx="62">
                  <c:v>0.772675311512069</c:v>
                </c:pt>
                <c:pt idx="63">
                  <c:v>0.749191166179769</c:v>
                </c:pt>
                <c:pt idx="64">
                  <c:v>0.724863382936687</c:v>
                </c:pt>
                <c:pt idx="65">
                  <c:v>0.699866755108467</c:v>
                </c:pt>
                <c:pt idx="66">
                  <c:v>0.674374702603627</c:v>
                </c:pt>
                <c:pt idx="67">
                  <c:v>0.64855724665229</c:v>
                </c:pt>
                <c:pt idx="68">
                  <c:v>0.622579126807794</c:v>
                </c:pt>
                <c:pt idx="69">
                  <c:v>0.596598087547984</c:v>
                </c:pt>
                <c:pt idx="70">
                  <c:v>0.570763356933121</c:v>
                </c:pt>
                <c:pt idx="71">
                  <c:v>0.545214334601282</c:v>
                </c:pt>
                <c:pt idx="72">
                  <c:v>0.520079501064411</c:v>
                </c:pt>
                <c:pt idx="73">
                  <c:v>0.49547555495938</c:v>
                </c:pt>
                <c:pt idx="74">
                  <c:v>0.471506779750589</c:v>
                </c:pt>
                <c:pt idx="75">
                  <c:v>0.448264636502943</c:v>
                </c:pt>
                <c:pt idx="76">
                  <c:v>0.425827574859529</c:v>
                </c:pt>
                <c:pt idx="77">
                  <c:v>0.404261050361112</c:v>
                </c:pt>
                <c:pt idx="78">
                  <c:v>0.383617732807859</c:v>
                </c:pt>
                <c:pt idx="79">
                  <c:v>0.363937887539335</c:v>
                </c:pt>
                <c:pt idx="80">
                  <c:v>0.345249909326328</c:v>
                </c:pt>
                <c:pt idx="81">
                  <c:v>0.327570987036194</c:v>
                </c:pt>
                <c:pt idx="82">
                  <c:v>0.310907876340805</c:v>
                </c:pt>
                <c:pt idx="83">
                  <c:v>0.295257757453686</c:v>
                </c:pt>
                <c:pt idx="84">
                  <c:v>0.280609155165831</c:v>
                </c:pt>
                <c:pt idx="85">
                  <c:v>0.266942899240726</c:v>
                </c:pt>
                <c:pt idx="86">
                  <c:v>0.254233104461017</c:v>
                </c:pt>
                <c:pt idx="87">
                  <c:v>0.242448151218384</c:v>
                </c:pt>
                <c:pt idx="88">
                  <c:v>0.231551649426852</c:v>
                </c:pt>
                <c:pt idx="89">
                  <c:v>0.221503370639753</c:v>
                </c:pt>
                <c:pt idx="90">
                  <c:v>0.212260135485164</c:v>
                </c:pt>
                <c:pt idx="91">
                  <c:v>0.20377664583128</c:v>
                </c:pt>
                <c:pt idx="92">
                  <c:v>0.196006253385172</c:v>
                </c:pt>
                <c:pt idx="93">
                  <c:v>0.188901658656471</c:v>
                </c:pt>
                <c:pt idx="94">
                  <c:v>0.182415536330821</c:v>
                </c:pt>
                <c:pt idx="95">
                  <c:v>0.1765010850549</c:v>
                </c:pt>
                <c:pt idx="96">
                  <c:v>0.171112501403045</c:v>
                </c:pt>
                <c:pt idx="97">
                  <c:v>0.166205379352147</c:v>
                </c:pt>
                <c:pt idx="98">
                  <c:v>0.161737037922389</c:v>
                </c:pt>
                <c:pt idx="99">
                  <c:v>0.157666780740821</c:v>
                </c:pt>
                <c:pt idx="100">
                  <c:v>0.153956092154259</c:v>
                </c:pt>
                <c:pt idx="101">
                  <c:v>0.150568775165477</c:v>
                </c:pt>
                <c:pt idx="102">
                  <c:v>0.147471036905462</c:v>
                </c:pt>
                <c:pt idx="103">
                  <c:v>0.144631527601935</c:v>
                </c:pt>
                <c:pt idx="104">
                  <c:v>0.142021339080921</c:v>
                </c:pt>
                <c:pt idx="105">
                  <c:v>0.139613968766227</c:v>
                </c:pt>
                <c:pt idx="106">
                  <c:v>0.137385254944798</c:v>
                </c:pt>
                <c:pt idx="107">
                  <c:v>0.135313288767402</c:v>
                </c:pt>
                <c:pt idx="108">
                  <c:v>0.13337830807708</c:v>
                </c:pt>
                <c:pt idx="109">
                  <c:v>0.131562577723718</c:v>
                </c:pt>
                <c:pt idx="110">
                  <c:v>0.129850260552007</c:v>
                </c:pt>
                <c:pt idx="111">
                  <c:v>0.128227282759729</c:v>
                </c:pt>
                <c:pt idx="112">
                  <c:v>0.12668119682927</c:v>
                </c:pt>
                <c:pt idx="113">
                  <c:v>0.125201044750627</c:v>
                </c:pt>
                <c:pt idx="114">
                  <c:v>0.123777223789675</c:v>
                </c:pt>
                <c:pt idx="115">
                  <c:v>0.122401356619317</c:v>
                </c:pt>
                <c:pt idx="116">
                  <c:v>0.121066167229644</c:v>
                </c:pt>
                <c:pt idx="117">
                  <c:v>0.119765363670281</c:v>
                </c:pt>
                <c:pt idx="118">
                  <c:v>0.118493528356192</c:v>
                </c:pt>
                <c:pt idx="119">
                  <c:v>0.117246016387953</c:v>
                </c:pt>
                <c:pt idx="120">
                  <c:v>0.11601886209843</c:v>
                </c:pt>
              </c:numCache>
            </c:numRef>
          </c:val>
          <c:smooth val="0"/>
        </c:ser>
        <c:ser>
          <c:idx val="1"/>
          <c:order val="1"/>
          <c:tx>
            <c:v>Anti-wolf current</c:v>
          </c:tx>
          <c:marker>
            <c:symbol val="none"/>
          </c:marker>
          <c:cat>
            <c:numRef>
              <c:f>'Stakeholder interests'!$A$31:$A$151</c:f>
              <c:numCache>
                <c:formatCode>General</c:formatCode>
                <c:ptCount val="1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numCache>
            </c:numRef>
          </c:cat>
          <c:val>
            <c:numRef>
              <c:f>'Stakeholder interests'!$F$31:$F$131</c:f>
              <c:numCache>
                <c:formatCode>General</c:formatCode>
                <c:ptCount val="101"/>
                <c:pt idx="0">
                  <c:v>0.946874605789731</c:v>
                </c:pt>
                <c:pt idx="1">
                  <c:v>0.931179765312798</c:v>
                </c:pt>
                <c:pt idx="2">
                  <c:v>0.910868234764056</c:v>
                </c:pt>
                <c:pt idx="3">
                  <c:v>0.886233276237146</c:v>
                </c:pt>
                <c:pt idx="4">
                  <c:v>0.857793447638078</c:v>
                </c:pt>
                <c:pt idx="5">
                  <c:v>0.826241545681416</c:v>
                </c:pt>
                <c:pt idx="6">
                  <c:v>0.792382557021184</c:v>
                </c:pt>
                <c:pt idx="7">
                  <c:v>0.757067826558607</c:v>
                </c:pt>
                <c:pt idx="8">
                  <c:v>0.721132546160189</c:v>
                </c:pt>
                <c:pt idx="9">
                  <c:v>0.685342554885392</c:v>
                </c:pt>
                <c:pt idx="10">
                  <c:v>0.650354602101384</c:v>
                </c:pt>
                <c:pt idx="11">
                  <c:v>0.616692036974232</c:v>
                </c:pt>
                <c:pt idx="12">
                  <c:v>0.584735745569388</c:v>
                </c:pt>
                <c:pt idx="13">
                  <c:v>0.554728389574412</c:v>
                </c:pt>
                <c:pt idx="14">
                  <c:v>0.526788819450927</c:v>
                </c:pt>
                <c:pt idx="15">
                  <c:v>0.500933011580052</c:v>
                </c:pt>
                <c:pt idx="16">
                  <c:v>0.477097958594727</c:v>
                </c:pt>
                <c:pt idx="17">
                  <c:v>0.455165478425162</c:v>
                </c:pt>
                <c:pt idx="18">
                  <c:v>0.434983710552228</c:v>
                </c:pt>
                <c:pt idx="19">
                  <c:v>0.41638494916623</c:v>
                </c:pt>
                <c:pt idx="20">
                  <c:v>0.399199269960929</c:v>
                </c:pt>
                <c:pt idx="21">
                  <c:v>0.383264042127993</c:v>
                </c:pt>
                <c:pt idx="22">
                  <c:v>0.368429838709225</c:v>
                </c:pt>
                <c:pt idx="23">
                  <c:v>0.354563473350009</c:v>
                </c:pt>
                <c:pt idx="24">
                  <c:v>0.341548937865348</c:v>
                </c:pt>
                <c:pt idx="25">
                  <c:v>0.329286945598727</c:v>
                </c:pt>
                <c:pt idx="26">
                  <c:v>0.317693653238309</c:v>
                </c:pt>
                <c:pt idx="27">
                  <c:v>0.306698982180562</c:v>
                </c:pt>
                <c:pt idx="28">
                  <c:v>0.296244819704907</c:v>
                </c:pt>
                <c:pt idx="29">
                  <c:v>0.28628326640506</c:v>
                </c:pt>
                <c:pt idx="30">
                  <c:v>0.276775014580888</c:v>
                </c:pt>
                <c:pt idx="31">
                  <c:v>0.2676878901866</c:v>
                </c:pt>
                <c:pt idx="32">
                  <c:v>0.25899556212562</c:v>
                </c:pt>
                <c:pt idx="33">
                  <c:v>0.250676409805665</c:v>
                </c:pt>
                <c:pt idx="34">
                  <c:v>0.242712536322057</c:v>
                </c:pt>
                <c:pt idx="35">
                  <c:v>0.235088915466687</c:v>
                </c:pt>
                <c:pt idx="36">
                  <c:v>0.227792662801619</c:v>
                </c:pt>
                <c:pt idx="37">
                  <c:v>0.220812422652287</c:v>
                </c:pt>
                <c:pt idx="38">
                  <c:v>0.21413786350932</c:v>
                </c:pt>
                <c:pt idx="39">
                  <c:v>0.207759274059833</c:v>
                </c:pt>
                <c:pt idx="40">
                  <c:v>0.201667251257699</c:v>
                </c:pt>
                <c:pt idx="41">
                  <c:v>0.195852470890053</c:v>
                </c:pt>
                <c:pt idx="42">
                  <c:v>0.190305530322276</c:v>
                </c:pt>
                <c:pt idx="43">
                  <c:v>0.185016852695389</c:v>
                </c:pt>
                <c:pt idx="44">
                  <c:v>0.179976641875262</c:v>
                </c:pt>
                <c:pt idx="45">
                  <c:v>0.175174877887024</c:v>
                </c:pt>
                <c:pt idx="46">
                  <c:v>0.170601343330363</c:v>
                </c:pt>
                <c:pt idx="47">
                  <c:v>0.166245672258671</c:v>
                </c:pt>
                <c:pt idx="48">
                  <c:v>0.162097414114509</c:v>
                </c:pt>
                <c:pt idx="49">
                  <c:v>0.158146106457679</c:v>
                </c:pt>
                <c:pt idx="50">
                  <c:v>0.154381351333185</c:v>
                </c:pt>
                <c:pt idx="51">
                  <c:v>0.150792891159437</c:v>
                </c:pt>
                <c:pt idx="52">
                  <c:v>0.147370680945945</c:v>
                </c:pt>
                <c:pt idx="53">
                  <c:v>0.144104954463646</c:v>
                </c:pt>
                <c:pt idx="54">
                  <c:v>0.140986282689504</c:v>
                </c:pt>
                <c:pt idx="55">
                  <c:v>0.138005623436647</c:v>
                </c:pt>
                <c:pt idx="56">
                  <c:v>0.135154361572102</c:v>
                </c:pt>
                <c:pt idx="57">
                  <c:v>0.132424339627462</c:v>
                </c:pt>
                <c:pt idx="58">
                  <c:v>0.129807878934968</c:v>
                </c:pt>
                <c:pt idx="59">
                  <c:v>0.127297791682481</c:v>
                </c:pt>
                <c:pt idx="60">
                  <c:v>0.124887384484834</c:v>
                </c:pt>
                <c:pt idx="61">
                  <c:v>0.122570454223342</c:v>
                </c:pt>
                <c:pt idx="62">
                  <c:v>0.120341277016354</c:v>
                </c:pt>
                <c:pt idx="63">
                  <c:v>0.118194591256718</c:v>
                </c:pt>
                <c:pt idx="64">
                  <c:v>0.116125575691729</c:v>
                </c:pt>
                <c:pt idx="65">
                  <c:v>0.114129823531335</c:v>
                </c:pt>
                <c:pt idx="66">
                  <c:v>0.112203313555117</c:v>
                </c:pt>
                <c:pt idx="67">
                  <c:v>0.110342379151181</c:v>
                </c:pt>
                <c:pt idx="68">
                  <c:v>0.108543676164191</c:v>
                </c:pt>
                <c:pt idx="69">
                  <c:v>0.106804150358755</c:v>
                </c:pt>
                <c:pt idx="70">
                  <c:v>0.105121005221487</c:v>
                </c:pt>
                <c:pt idx="71">
                  <c:v>0.103491670733718</c:v>
                </c:pt>
                <c:pt idx="72">
                  <c:v>0.101913773650056</c:v>
                </c:pt>
                <c:pt idx="73">
                  <c:v>0.100385109718834</c:v>
                </c:pt>
                <c:pt idx="74">
                  <c:v>0.0989036181816512</c:v>
                </c:pt>
                <c:pt idx="75">
                  <c:v>0.097467358793233</c:v>
                </c:pt>
                <c:pt idx="76">
                  <c:v>0.0960744915118417</c:v>
                </c:pt>
                <c:pt idx="77">
                  <c:v>0.0947232589262964</c:v>
                </c:pt>
                <c:pt idx="78">
                  <c:v>0.0934119714098014</c:v>
                </c:pt>
                <c:pt idx="79">
                  <c:v>0.092138994924278</c:v>
                </c:pt>
                <c:pt idx="80">
                  <c:v>0.0909027413424953</c:v>
                </c:pt>
                <c:pt idx="81">
                  <c:v>0.0897016611093519</c:v>
                </c:pt>
                <c:pt idx="82">
                  <c:v>0.0885342380281865</c:v>
                </c:pt>
                <c:pt idx="83">
                  <c:v>0.0873989859327402</c:v>
                </c:pt>
                <c:pt idx="84">
                  <c:v>0.0862944469897923</c:v>
                </c:pt>
                <c:pt idx="85">
                  <c:v>0.0852191913708134</c:v>
                </c:pt>
                <c:pt idx="86">
                  <c:v>0.0841718180322863</c:v>
                </c:pt>
                <c:pt idx="87">
                  <c:v>0.0831509563525874</c:v>
                </c:pt>
                <c:pt idx="88">
                  <c:v>0.0821552683873793</c:v>
                </c:pt>
                <c:pt idx="89">
                  <c:v>0.0811834515241696</c:v>
                </c:pt>
                <c:pt idx="90">
                  <c:v>0.080234241338897</c:v>
                </c:pt>
                <c:pt idx="91">
                  <c:v>0.0793064144819991</c:v>
                </c:pt>
                <c:pt idx="92">
                  <c:v>0.0783987914473595</c:v>
                </c:pt>
                <c:pt idx="93">
                  <c:v>0.0775102391038885</c:v>
                </c:pt>
                <c:pt idx="94">
                  <c:v>0.076639672895427</c:v>
                </c:pt>
                <c:pt idx="95">
                  <c:v>0.0757860586394852</c:v>
                </c:pt>
                <c:pt idx="96">
                  <c:v>0.0749484138784613</c:v>
                </c:pt>
                <c:pt idx="97">
                  <c:v>0.0741258087579952</c:v>
                </c:pt>
                <c:pt idx="98">
                  <c:v>0.0733173664256869</c:v>
                </c:pt>
                <c:pt idx="99">
                  <c:v>0.0725222629593665</c:v>
                </c:pt>
                <c:pt idx="100">
                  <c:v>0.0717397268473513</c:v>
                </c:pt>
              </c:numCache>
            </c:numRef>
          </c:val>
          <c:smooth val="0"/>
        </c:ser>
        <c:ser>
          <c:idx val="2"/>
          <c:order val="2"/>
          <c:tx>
            <c:v>Anti-wolf scenario 1</c:v>
          </c:tx>
          <c:marker>
            <c:symbol val="none"/>
          </c:marker>
          <c:cat>
            <c:numRef>
              <c:f>'Stakeholder interests'!$A$31:$A$151</c:f>
              <c:numCache>
                <c:formatCode>General</c:formatCode>
                <c:ptCount val="1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numCache>
            </c:numRef>
          </c:cat>
          <c:val>
            <c:numRef>
              <c:f>'Scenario 1'!$F$32:$F$152</c:f>
              <c:numCache>
                <c:formatCode>General</c:formatCode>
                <c:ptCount val="121"/>
                <c:pt idx="0">
                  <c:v>0.946666666666667</c:v>
                </c:pt>
                <c:pt idx="1">
                  <c:v>0.931595544800825</c:v>
                </c:pt>
                <c:pt idx="2">
                  <c:v>0.913808829804205</c:v>
                </c:pt>
                <c:pt idx="3">
                  <c:v>0.893388005280318</c:v>
                </c:pt>
                <c:pt idx="4">
                  <c:v>0.870531082284488</c:v>
                </c:pt>
                <c:pt idx="5">
                  <c:v>0.845534326205</c:v>
                </c:pt>
                <c:pt idx="6">
                  <c:v>0.818769354063872</c:v>
                </c:pt>
                <c:pt idx="7">
                  <c:v>0.790657509624133</c:v>
                </c:pt>
                <c:pt idx="8">
                  <c:v>0.761643565245757</c:v>
                </c:pt>
                <c:pt idx="9">
                  <c:v>0.732170718948147</c:v>
                </c:pt>
                <c:pt idx="10">
                  <c:v>0.702658577606861</c:v>
                </c:pt>
                <c:pt idx="11">
                  <c:v>0.673485391357695</c:v>
                </c:pt>
                <c:pt idx="12">
                  <c:v>0.644975293660796</c:v>
                </c:pt>
                <c:pt idx="13">
                  <c:v>0.61739077406393</c:v>
                </c:pt>
                <c:pt idx="14">
                  <c:v>0.590930128824095</c:v>
                </c:pt>
                <c:pt idx="15">
                  <c:v>0.565729246819146</c:v>
                </c:pt>
                <c:pt idx="16">
                  <c:v>0.541866824552417</c:v>
                </c:pt>
                <c:pt idx="17">
                  <c:v>0.519371974343161</c:v>
                </c:pt>
                <c:pt idx="18">
                  <c:v>0.498233185491848</c:v>
                </c:pt>
                <c:pt idx="19">
                  <c:v>0.478407696717467</c:v>
                </c:pt>
                <c:pt idx="20">
                  <c:v>0.459830508419846</c:v>
                </c:pt>
                <c:pt idx="21">
                  <c:v>0.442422471621873</c:v>
                </c:pt>
                <c:pt idx="22">
                  <c:v>0.42609710553407</c:v>
                </c:pt>
                <c:pt idx="23">
                  <c:v>0.410765992411047</c:v>
                </c:pt>
                <c:pt idx="24">
                  <c:v>0.396342759685625</c:v>
                </c:pt>
                <c:pt idx="25">
                  <c:v>0.382745776674135</c:v>
                </c:pt>
                <c:pt idx="26">
                  <c:v>0.369899765353633</c:v>
                </c:pt>
                <c:pt idx="27">
                  <c:v>0.357736556445731</c:v>
                </c:pt>
                <c:pt idx="28">
                  <c:v>0.346195221510457</c:v>
                </c:pt>
                <c:pt idx="29">
                  <c:v>0.335221788676954</c:v>
                </c:pt>
                <c:pt idx="30">
                  <c:v>0.324768713544433</c:v>
                </c:pt>
                <c:pt idx="31">
                  <c:v>0.314794235830963</c:v>
                </c:pt>
                <c:pt idx="32">
                  <c:v>0.30526171267435</c:v>
                </c:pt>
                <c:pt idx="33">
                  <c:v>0.296138985074686</c:v>
                </c:pt>
                <c:pt idx="34">
                  <c:v>0.287397806813369</c:v>
                </c:pt>
                <c:pt idx="35">
                  <c:v>0.279013345718159</c:v>
                </c:pt>
                <c:pt idx="36">
                  <c:v>0.27096375471173</c:v>
                </c:pt>
                <c:pt idx="37">
                  <c:v>0.2632298034072</c:v>
                </c:pt>
                <c:pt idx="38">
                  <c:v>0.255794558592292</c:v>
                </c:pt>
                <c:pt idx="39">
                  <c:v>0.248643102317081</c:v>
                </c:pt>
                <c:pt idx="40">
                  <c:v>0.241762278230236</c:v>
                </c:pt>
                <c:pt idx="41">
                  <c:v>0.235140459352571</c:v>
                </c:pt>
                <c:pt idx="42">
                  <c:v>0.228767332994444</c:v>
                </c:pt>
                <c:pt idx="43">
                  <c:v>0.2226337006418</c:v>
                </c:pt>
                <c:pt idx="44">
                  <c:v>0.21673129218956</c:v>
                </c:pt>
                <c:pt idx="45">
                  <c:v>0.211052594872019</c:v>
                </c:pt>
                <c:pt idx="46">
                  <c:v>0.20559069769824</c:v>
                </c:pt>
                <c:pt idx="47">
                  <c:v>0.200339152260267</c:v>
                </c:pt>
                <c:pt idx="48">
                  <c:v>0.195291850568146</c:v>
                </c:pt>
                <c:pt idx="49">
                  <c:v>0.190442920193645</c:v>
                </c:pt>
                <c:pt idx="50">
                  <c:v>0.185786636568694</c:v>
                </c:pt>
                <c:pt idx="51">
                  <c:v>0.181317351855004</c:v>
                </c:pt>
                <c:pt idx="52">
                  <c:v>0.177029439424561</c:v>
                </c:pt>
                <c:pt idx="53">
                  <c:v>0.172917252692497</c:v>
                </c:pt>
                <c:pt idx="54">
                  <c:v>0.168975096834499</c:v>
                </c:pt>
                <c:pt idx="55">
                  <c:v>0.165197211798808</c:v>
                </c:pt>
                <c:pt idx="56">
                  <c:v>0.161577764979426</c:v>
                </c:pt>
                <c:pt idx="57">
                  <c:v>0.158110851939374</c:v>
                </c:pt>
                <c:pt idx="58">
                  <c:v>0.154790503646523</c:v>
                </c:pt>
                <c:pt idx="59">
                  <c:v>0.151610698795203</c:v>
                </c:pt>
                <c:pt idx="60">
                  <c:v>0.148565379921765</c:v>
                </c:pt>
                <c:pt idx="61">
                  <c:v>0.145648472170235</c:v>
                </c:pt>
                <c:pt idx="62">
                  <c:v>0.142853903716399</c:v>
                </c:pt>
                <c:pt idx="63">
                  <c:v>0.140175627008144</c:v>
                </c:pt>
                <c:pt idx="64">
                  <c:v>0.137607640121796</c:v>
                </c:pt>
                <c:pt idx="65">
                  <c:v>0.135144007665238</c:v>
                </c:pt>
                <c:pt idx="66">
                  <c:v>0.132778880777007</c:v>
                </c:pt>
                <c:pt idx="67">
                  <c:v>0.13050651587535</c:v>
                </c:pt>
                <c:pt idx="68">
                  <c:v>0.128321291902534</c:v>
                </c:pt>
                <c:pt idx="69">
                  <c:v>0.126217725887969</c:v>
                </c:pt>
                <c:pt idx="70">
                  <c:v>0.124190486719825</c:v>
                </c:pt>
                <c:pt idx="71">
                  <c:v>0.122234407069971</c:v>
                </c:pt>
                <c:pt idx="72">
                  <c:v>0.120344493462272</c:v>
                </c:pt>
                <c:pt idx="73">
                  <c:v>0.118515934510929</c:v>
                </c:pt>
                <c:pt idx="74">
                  <c:v>0.116744107384576</c:v>
                </c:pt>
                <c:pt idx="75">
                  <c:v>0.115024582574478</c:v>
                </c:pt>
                <c:pt idx="76">
                  <c:v>0.113353127062206</c:v>
                </c:pt>
                <c:pt idx="77">
                  <c:v>0.111725705994593</c:v>
                </c:pt>
                <c:pt idx="78">
                  <c:v>0.1101384829822</c:v>
                </c:pt>
                <c:pt idx="79">
                  <c:v>0.108587819142648</c:v>
                </c:pt>
                <c:pt idx="80">
                  <c:v>0.107070271012601</c:v>
                </c:pt>
                <c:pt idx="81">
                  <c:v>0.105582587452242</c:v>
                </c:pt>
                <c:pt idx="82">
                  <c:v>0.10412170566437</c:v>
                </c:pt>
                <c:pt idx="83">
                  <c:v>0.10268474644692</c:v>
                </c:pt>
                <c:pt idx="84">
                  <c:v>0.101269008793259</c:v>
                </c:pt>
                <c:pt idx="85">
                  <c:v>0.0998719639490915</c:v>
                </c:pt>
                <c:pt idx="86">
                  <c:v>0.0984912490286749</c:v>
                </c:pt>
                <c:pt idx="87">
                  <c:v>0.0971246602862885</c:v>
                </c:pt>
                <c:pt idx="88">
                  <c:v>0.0957701461318185</c:v>
                </c:pt>
                <c:pt idx="89">
                  <c:v>0.0944257999720234</c:v>
                </c:pt>
                <c:pt idx="90">
                  <c:v>0.0930898529516452</c:v>
                </c:pt>
                <c:pt idx="91">
                  <c:v>0.0917606666611646</c:v>
                </c:pt>
                <c:pt idx="92">
                  <c:v>0.0904367258707423</c:v>
                </c:pt>
                <c:pt idx="93">
                  <c:v>0.0891166313428284</c:v>
                </c:pt>
                <c:pt idx="94">
                  <c:v>0.0877990927691232</c:v>
                </c:pt>
                <c:pt idx="95">
                  <c:v>0.0864829218710852</c:v>
                </c:pt>
                <c:pt idx="96">
                  <c:v>0.0851670256970538</c:v>
                </c:pt>
                <c:pt idx="97">
                  <c:v>0.0838504001433049</c:v>
                </c:pt>
                <c:pt idx="98">
                  <c:v>0.082532123721029</c:v>
                </c:pt>
                <c:pt idx="99">
                  <c:v>0.0812113515863028</c:v>
                </c:pt>
                <c:pt idx="100">
                  <c:v>0.0798873098456452</c:v>
                </c:pt>
                <c:pt idx="101">
                  <c:v>0.0785592901456905</c:v>
                </c:pt>
                <c:pt idx="102">
                  <c:v>0.0772266445518831</c:v>
                </c:pt>
                <c:pt idx="103">
                  <c:v>0.0758887807178704</c:v>
                </c:pt>
                <c:pt idx="104">
                  <c:v>0.0745451573444536</c:v>
                </c:pt>
                <c:pt idx="105">
                  <c:v>0.0731952799245043</c:v>
                </c:pt>
                <c:pt idx="106">
                  <c:v>0.071838696768171</c:v>
                </c:pt>
                <c:pt idx="107">
                  <c:v>0.0704749953009437</c:v>
                </c:pt>
                <c:pt idx="108">
                  <c:v>0.0691037986257041</c:v>
                </c:pt>
                <c:pt idx="109">
                  <c:v>0.0677247623387334</c:v>
                </c:pt>
                <c:pt idx="110">
                  <c:v>0.0663375715887502</c:v>
                </c:pt>
                <c:pt idx="111">
                  <c:v>0.0649419383673968</c:v>
                </c:pt>
                <c:pt idx="112">
                  <c:v>0.0635375990191356</c:v>
                </c:pt>
                <c:pt idx="113">
                  <c:v>0.0621243119582603</c:v>
                </c:pt>
                <c:pt idx="114">
                  <c:v>0.0607018555806212</c:v>
                </c:pt>
                <c:pt idx="115">
                  <c:v>0.0592700263577096</c:v>
                </c:pt>
                <c:pt idx="116">
                  <c:v>0.0578286371009048</c:v>
                </c:pt>
                <c:pt idx="117">
                  <c:v>0.0563775153839524</c:v>
                </c:pt>
                <c:pt idx="118">
                  <c:v>0.0549165021120899</c:v>
                </c:pt>
                <c:pt idx="119">
                  <c:v>0.0534454502266466</c:v>
                </c:pt>
                <c:pt idx="120">
                  <c:v>0.0519642235344165</c:v>
                </c:pt>
              </c:numCache>
            </c:numRef>
          </c:val>
          <c:smooth val="0"/>
        </c:ser>
        <c:ser>
          <c:idx val="3"/>
          <c:order val="3"/>
          <c:tx>
            <c:v>Anti-wolf scenario 2</c:v>
          </c:tx>
          <c:marker>
            <c:symbol val="none"/>
          </c:marker>
          <c:cat>
            <c:numRef>
              <c:f>'Stakeholder interests'!$A$31:$A$151</c:f>
              <c:numCache>
                <c:formatCode>General</c:formatCode>
                <c:ptCount val="1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numCache>
            </c:numRef>
          </c:cat>
          <c:val>
            <c:numRef>
              <c:f>'Scenario 2'!$F$31:$F$151</c:f>
              <c:numCache>
                <c:formatCode>General</c:formatCode>
                <c:ptCount val="121"/>
                <c:pt idx="0">
                  <c:v>0.946666666666667</c:v>
                </c:pt>
                <c:pt idx="1">
                  <c:v>0.936217502500754</c:v>
                </c:pt>
                <c:pt idx="2">
                  <c:v>0.921040185726431</c:v>
                </c:pt>
                <c:pt idx="3">
                  <c:v>0.90142746459376</c:v>
                </c:pt>
                <c:pt idx="4">
                  <c:v>0.877897354074446</c:v>
                </c:pt>
                <c:pt idx="5">
                  <c:v>0.851142081471698</c:v>
                </c:pt>
                <c:pt idx="6">
                  <c:v>0.821966041010701</c:v>
                </c:pt>
                <c:pt idx="7">
                  <c:v>0.791219966513489</c:v>
                </c:pt>
                <c:pt idx="8">
                  <c:v>0.759738425441826</c:v>
                </c:pt>
                <c:pt idx="9">
                  <c:v>0.728286625442735</c:v>
                </c:pt>
                <c:pt idx="10">
                  <c:v>0.697520684791871</c:v>
                </c:pt>
                <c:pt idx="11">
                  <c:v>0.667963330220987</c:v>
                </c:pt>
                <c:pt idx="12">
                  <c:v>0.63999484333571</c:v>
                </c:pt>
                <c:pt idx="13">
                  <c:v>0.613857309583804</c:v>
                </c:pt>
                <c:pt idx="14">
                  <c:v>0.589669042499985</c:v>
                </c:pt>
                <c:pt idx="15">
                  <c:v>0.567445532680891</c:v>
                </c:pt>
                <c:pt idx="16">
                  <c:v>0.54712335054242</c:v>
                </c:pt>
                <c:pt idx="17">
                  <c:v>0.528583968213829</c:v>
                </c:pt>
                <c:pt idx="18">
                  <c:v>0.511675268861798</c:v>
                </c:pt>
                <c:pt idx="19">
                  <c:v>0.496229392912261</c:v>
                </c:pt>
                <c:pt idx="20">
                  <c:v>0.482076377645058</c:v>
                </c:pt>
                <c:pt idx="21">
                  <c:v>0.469053681450463</c:v>
                </c:pt>
                <c:pt idx="22">
                  <c:v>0.457012105612334</c:v>
                </c:pt>
                <c:pt idx="23">
                  <c:v>0.445818841358259</c:v>
                </c:pt>
                <c:pt idx="24">
                  <c:v>0.435358416281116</c:v>
                </c:pt>
                <c:pt idx="25">
                  <c:v>0.425532244809203</c:v>
                </c:pt>
                <c:pt idx="26">
                  <c:v>0.416257355098161</c:v>
                </c:pt>
                <c:pt idx="27">
                  <c:v>0.407464713164013</c:v>
                </c:pt>
                <c:pt idx="28">
                  <c:v>0.399097424279146</c:v>
                </c:pt>
                <c:pt idx="29">
                  <c:v>0.391108977872861</c:v>
                </c:pt>
                <c:pt idx="30">
                  <c:v>0.383461620482048</c:v>
                </c:pt>
                <c:pt idx="31">
                  <c:v>0.376124889242832</c:v>
                </c:pt>
                <c:pt idx="32">
                  <c:v>0.369074309668358</c:v>
                </c:pt>
                <c:pt idx="33">
                  <c:v>0.362290248646076</c:v>
                </c:pt>
                <c:pt idx="34">
                  <c:v>0.35575691011116</c:v>
                </c:pt>
                <c:pt idx="35">
                  <c:v>0.349461461752852</c:v>
                </c:pt>
                <c:pt idx="36">
                  <c:v>0.34339328322298</c:v>
                </c:pt>
                <c:pt idx="37">
                  <c:v>0.337543328000873</c:v>
                </c:pt>
                <c:pt idx="38">
                  <c:v>0.331903591768027</c:v>
                </c:pt>
                <c:pt idx="39">
                  <c:v>0.326466679936715</c:v>
                </c:pt>
                <c:pt idx="40">
                  <c:v>0.32122546621656</c:v>
                </c:pt>
                <c:pt idx="41">
                  <c:v>0.31617283319217</c:v>
                </c:pt>
                <c:pt idx="42">
                  <c:v>0.311301485139986</c:v>
                </c:pt>
                <c:pt idx="43">
                  <c:v>0.306603822921717</c:v>
                </c:pt>
                <c:pt idx="44">
                  <c:v>0.302071870821114</c:v>
                </c:pt>
                <c:pt idx="45">
                  <c:v>0.29769724561486</c:v>
                </c:pt>
                <c:pt idx="46">
                  <c:v>0.29347115890637</c:v>
                </c:pt>
                <c:pt idx="47">
                  <c:v>0.289384444700598</c:v>
                </c:pt>
                <c:pt idx="48">
                  <c:v>0.285427605256359</c:v>
                </c:pt>
                <c:pt idx="49">
                  <c:v>0.281590869333488</c:v>
                </c:pt>
                <c:pt idx="50">
                  <c:v>0.27786425798994</c:v>
                </c:pt>
                <c:pt idx="51">
                  <c:v>0.274237654035245</c:v>
                </c:pt>
                <c:pt idx="52">
                  <c:v>0.270700872087795</c:v>
                </c:pt>
                <c:pt idx="53">
                  <c:v>0.267243726905574</c:v>
                </c:pt>
                <c:pt idx="54">
                  <c:v>0.26385609826551</c:v>
                </c:pt>
                <c:pt idx="55">
                  <c:v>0.260527991164483</c:v>
                </c:pt>
                <c:pt idx="56">
                  <c:v>0.257249590517954</c:v>
                </c:pt>
                <c:pt idx="57">
                  <c:v>0.25401130985379</c:v>
                </c:pt>
                <c:pt idx="58">
                  <c:v>0.250803833752678</c:v>
                </c:pt>
                <c:pt idx="59">
                  <c:v>0.247618153984597</c:v>
                </c:pt>
                <c:pt idx="60">
                  <c:v>0.244445599443695</c:v>
                </c:pt>
                <c:pt idx="61">
                  <c:v>0.241277860100224</c:v>
                </c:pt>
                <c:pt idx="62">
                  <c:v>0.238107005275061</c:v>
                </c:pt>
                <c:pt idx="63">
                  <c:v>0.234925496605305</c:v>
                </c:pt>
                <c:pt idx="64">
                  <c:v>0.23172619611309</c:v>
                </c:pt>
                <c:pt idx="65">
                  <c:v>0.2285023698175</c:v>
                </c:pt>
                <c:pt idx="66">
                  <c:v>0.22524768734422</c:v>
                </c:pt>
                <c:pt idx="67">
                  <c:v>0.221956217991591</c:v>
                </c:pt>
                <c:pt idx="68">
                  <c:v>0.218622423706928</c:v>
                </c:pt>
                <c:pt idx="69">
                  <c:v>0.215241149414986</c:v>
                </c:pt>
                <c:pt idx="70">
                  <c:v>0.211807611122647</c:v>
                </c:pt>
                <c:pt idx="71">
                  <c:v>0.208317382201519</c:v>
                </c:pt>
                <c:pt idx="72">
                  <c:v>0.204766378224295</c:v>
                </c:pt>
                <c:pt idx="73">
                  <c:v>0.201150840702286</c:v>
                </c:pt>
                <c:pt idx="74">
                  <c:v>0.197467320041503</c:v>
                </c:pt>
                <c:pt idx="75">
                  <c:v>0.193712658003708</c:v>
                </c:pt>
                <c:pt idx="76">
                  <c:v>0.18988396992761</c:v>
                </c:pt>
                <c:pt idx="77">
                  <c:v>0.185978626934546</c:v>
                </c:pt>
                <c:pt idx="78">
                  <c:v>0.181994238312911</c:v>
                </c:pt>
                <c:pt idx="79">
                  <c:v>0.177928634246747</c:v>
                </c:pt>
                <c:pt idx="80">
                  <c:v>0.173779849026625</c:v>
                </c:pt>
                <c:pt idx="81">
                  <c:v>0.169546104855383</c:v>
                </c:pt>
                <c:pt idx="82">
                  <c:v>0.165225796337757</c:v>
                </c:pt>
                <c:pt idx="83">
                  <c:v>0.160817475721407</c:v>
                </c:pt>
                <c:pt idx="84">
                  <c:v>0.156319838937485</c:v>
                </c:pt>
                <c:pt idx="85">
                  <c:v>0.151731712471652</c:v>
                </c:pt>
                <c:pt idx="86">
                  <c:v>0.147052041081343</c:v>
                </c:pt>
                <c:pt idx="87">
                  <c:v>0.142279876361979</c:v>
                </c:pt>
                <c:pt idx="88">
                  <c:v>0.137414366153701</c:v>
                </c:pt>
                <c:pt idx="89">
                  <c:v>0.132454744770925</c:v>
                </c:pt>
                <c:pt idx="90">
                  <c:v>0.127400324029384</c:v>
                </c:pt>
                <c:pt idx="91">
                  <c:v>0.122250485039342</c:v>
                </c:pt>
                <c:pt idx="92">
                  <c:v>0.117004670728996</c:v>
                </c:pt>
                <c:pt idx="93">
                  <c:v>0.111662379058771</c:v>
                </c:pt>
                <c:pt idx="94">
                  <c:v>0.106223156884943</c:v>
                </c:pt>
                <c:pt idx="95">
                  <c:v>0.100686594429767</c:v>
                </c:pt>
                <c:pt idx="96">
                  <c:v>0.0950523203148292</c:v>
                </c:pt>
                <c:pt idx="97">
                  <c:v>0.0893199971146089</c:v>
                </c:pt>
                <c:pt idx="98">
                  <c:v>0.0834893173880623</c:v>
                </c:pt>
                <c:pt idx="99">
                  <c:v>0.0775600001473225</c:v>
                </c:pt>
                <c:pt idx="100">
                  <c:v>0.0715317877242867</c:v>
                </c:pt>
                <c:pt idx="101">
                  <c:v>0.0654044429977791</c:v>
                </c:pt>
                <c:pt idx="102">
                  <c:v>0.0591777469461104</c:v>
                </c:pt>
                <c:pt idx="103">
                  <c:v>0.0528514964921056</c:v>
                </c:pt>
                <c:pt idx="104">
                  <c:v>0.0464255026099876</c:v>
                </c:pt>
                <c:pt idx="105">
                  <c:v>0.0398995886658452</c:v>
                </c:pt>
                <c:pt idx="106">
                  <c:v>0.0332735889657189</c:v>
                </c:pt>
                <c:pt idx="107">
                  <c:v>0.0265473474876011</c:v>
                </c:pt>
                <c:pt idx="108">
                  <c:v>0.0197207167758144</c:v>
                </c:pt>
                <c:pt idx="109">
                  <c:v>0.0127935569783063</c:v>
                </c:pt>
                <c:pt idx="110">
                  <c:v>0.00576573500935396</c:v>
                </c:pt>
                <c:pt idx="111">
                  <c:v>-0.00136287617800124</c:v>
                </c:pt>
                <c:pt idx="112">
                  <c:v>0.0</c:v>
                </c:pt>
                <c:pt idx="113">
                  <c:v>0.0</c:v>
                </c:pt>
                <c:pt idx="114">
                  <c:v>0.0</c:v>
                </c:pt>
                <c:pt idx="115">
                  <c:v>0.0</c:v>
                </c:pt>
                <c:pt idx="116">
                  <c:v>0.0</c:v>
                </c:pt>
                <c:pt idx="117">
                  <c:v>0.0</c:v>
                </c:pt>
                <c:pt idx="118">
                  <c:v>0.0</c:v>
                </c:pt>
                <c:pt idx="119">
                  <c:v>0.0</c:v>
                </c:pt>
                <c:pt idx="120">
                  <c:v>0.0</c:v>
                </c:pt>
              </c:numCache>
            </c:numRef>
          </c:val>
          <c:smooth val="0"/>
        </c:ser>
        <c:ser>
          <c:idx val="4"/>
          <c:order val="4"/>
          <c:tx>
            <c:v>Anti-wolf scenario 3</c:v>
          </c:tx>
          <c:marker>
            <c:symbol val="none"/>
          </c:marker>
          <c:cat>
            <c:numRef>
              <c:f>'Stakeholder interests'!$A$31:$A$151</c:f>
              <c:numCache>
                <c:formatCode>General</c:formatCode>
                <c:ptCount val="1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numCache>
            </c:numRef>
          </c:cat>
          <c:val>
            <c:numRef>
              <c:f>'Scenario 3'!$F$31:$F$151</c:f>
              <c:numCache>
                <c:formatCode>General</c:formatCode>
                <c:ptCount val="121"/>
                <c:pt idx="0">
                  <c:v>0.946666666666667</c:v>
                </c:pt>
                <c:pt idx="1">
                  <c:v>0.924234239823054</c:v>
                </c:pt>
                <c:pt idx="2">
                  <c:v>0.885253990325572</c:v>
                </c:pt>
                <c:pt idx="3">
                  <c:v>0.834112826291001</c:v>
                </c:pt>
                <c:pt idx="4">
                  <c:v>0.776497088840486</c:v>
                </c:pt>
                <c:pt idx="5">
                  <c:v>0.71771544026846</c:v>
                </c:pt>
                <c:pt idx="6">
                  <c:v>0.661531368750555</c:v>
                </c:pt>
                <c:pt idx="7">
                  <c:v>0.609822607496795</c:v>
                </c:pt>
                <c:pt idx="8">
                  <c:v>0.562938349937778</c:v>
                </c:pt>
                <c:pt idx="9">
                  <c:v>0.520372047826585</c:v>
                </c:pt>
                <c:pt idx="10">
                  <c:v>0.481381305708726</c:v>
                </c:pt>
                <c:pt idx="11">
                  <c:v>0.445362505875411</c:v>
                </c:pt>
                <c:pt idx="12">
                  <c:v>0.411972098272782</c:v>
                </c:pt>
                <c:pt idx="13">
                  <c:v>0.381086630309919</c:v>
                </c:pt>
                <c:pt idx="14">
                  <c:v>0.352704328034255</c:v>
                </c:pt>
                <c:pt idx="15">
                  <c:v>0.326854662672612</c:v>
                </c:pt>
                <c:pt idx="16">
                  <c:v>0.303541050313216</c:v>
                </c:pt>
                <c:pt idx="17">
                  <c:v>0.282715876441084</c:v>
                </c:pt>
                <c:pt idx="18">
                  <c:v>0.264277454802889</c:v>
                </c:pt>
                <c:pt idx="19">
                  <c:v>0.248078538214479</c:v>
                </c:pt>
                <c:pt idx="20">
                  <c:v>0.233939235490484</c:v>
                </c:pt>
                <c:pt idx="21">
                  <c:v>0.221660324700118</c:v>
                </c:pt>
                <c:pt idx="22">
                  <c:v>0.211035045104168</c:v>
                </c:pt>
                <c:pt idx="23">
                  <c:v>0.201858624878612</c:v>
                </c:pt>
                <c:pt idx="24">
                  <c:v>0.193935408849423</c:v>
                </c:pt>
                <c:pt idx="25">
                  <c:v>0.187083753188395</c:v>
                </c:pt>
                <c:pt idx="26">
                  <c:v>0.181138996963483</c:v>
                </c:pt>
                <c:pt idx="27">
                  <c:v>0.175954874178302</c:v>
                </c:pt>
                <c:pt idx="28">
                  <c:v>0.171403730458588</c:v>
                </c:pt>
                <c:pt idx="29">
                  <c:v>0.167375877481704</c:v>
                </c:pt>
                <c:pt idx="30">
                  <c:v>0.163778370563712</c:v>
                </c:pt>
                <c:pt idx="31">
                  <c:v>0.160533441161884</c:v>
                </c:pt>
                <c:pt idx="32">
                  <c:v>0.157576763540287</c:v>
                </c:pt>
                <c:pt idx="33">
                  <c:v>0.15485568768184</c:v>
                </c:pt>
                <c:pt idx="34">
                  <c:v>0.152327530671639</c:v>
                </c:pt>
                <c:pt idx="35">
                  <c:v>0.149957986643543</c:v>
                </c:pt>
                <c:pt idx="36">
                  <c:v>0.147719690473454</c:v>
                </c:pt>
                <c:pt idx="37">
                  <c:v>0.145590951768382</c:v>
                </c:pt>
                <c:pt idx="38">
                  <c:v>0.143554662258128</c:v>
                </c:pt>
                <c:pt idx="39">
                  <c:v>0.141597370412434</c:v>
                </c:pt>
                <c:pt idx="40">
                  <c:v>0.1397085110771</c:v>
                </c:pt>
                <c:pt idx="41">
                  <c:v>0.137879774393164</c:v>
                </c:pt>
                <c:pt idx="42">
                  <c:v>0.136104596616691</c:v>
                </c:pt>
                <c:pt idx="43">
                  <c:v>0.134377755190932</c:v>
                </c:pt>
                <c:pt idx="44">
                  <c:v>0.132695051128542</c:v>
                </c:pt>
                <c:pt idx="45">
                  <c:v>0.131053063107288</c:v>
                </c:pt>
                <c:pt idx="46">
                  <c:v>0.129448959401794</c:v>
                </c:pt>
                <c:pt idx="47">
                  <c:v>0.127880355658098</c:v>
                </c:pt>
                <c:pt idx="48">
                  <c:v>0.126345208411045</c:v>
                </c:pt>
                <c:pt idx="49">
                  <c:v>0.124841736037084</c:v>
                </c:pt>
                <c:pt idx="50">
                  <c:v>0.12336836045672</c:v>
                </c:pt>
                <c:pt idx="51">
                  <c:v>0.121923664314584</c:v>
                </c:pt>
                <c:pt idx="52">
                  <c:v>0.120506359558727</c:v>
                </c:pt>
                <c:pt idx="53">
                  <c:v>0.119115264320591</c:v>
                </c:pt>
                <c:pt idx="54">
                  <c:v>0.117749285781225</c:v>
                </c:pt>
                <c:pt idx="55">
                  <c:v>0.116407407322364</c:v>
                </c:pt>
                <c:pt idx="56">
                  <c:v>0.115088678729964</c:v>
                </c:pt>
                <c:pt idx="57">
                  <c:v>0.113792208569489</c:v>
                </c:pt>
                <c:pt idx="58">
                  <c:v>0.112517158110997</c:v>
                </c:pt>
                <c:pt idx="59">
                  <c:v>0.111262736369203</c:v>
                </c:pt>
                <c:pt idx="60">
                  <c:v>0.110028195956742</c:v>
                </c:pt>
                <c:pt idx="61">
                  <c:v>0.108812829542123</c:v>
                </c:pt>
                <c:pt idx="62">
                  <c:v>0.107615966768297</c:v>
                </c:pt>
                <c:pt idx="63">
                  <c:v>0.106436971531802</c:v>
                </c:pt>
                <c:pt idx="64">
                  <c:v>0.105275239552218</c:v>
                </c:pt>
                <c:pt idx="65">
                  <c:v>0.104130196181723</c:v>
                </c:pt>
                <c:pt idx="66">
                  <c:v>0.103001294417946</c:v>
                </c:pt>
                <c:pt idx="67">
                  <c:v>0.101888013092353</c:v>
                </c:pt>
                <c:pt idx="68">
                  <c:v>0.100789855212533</c:v>
                </c:pt>
                <c:pt idx="69">
                  <c:v>0.0997063464409682</c:v>
                </c:pt>
                <c:pt idx="70">
                  <c:v>0.0986370336958632</c:v>
                </c:pt>
                <c:pt idx="71">
                  <c:v>0.0975814838617977</c:v>
                </c:pt>
                <c:pt idx="72">
                  <c:v>0.0965392825996044</c:v>
                </c:pt>
                <c:pt idx="73">
                  <c:v>0.0955100332461848</c:v>
                </c:pt>
                <c:pt idx="74">
                  <c:v>0.094493355796023</c:v>
                </c:pt>
                <c:pt idx="75">
                  <c:v>0.093488885957047</c:v>
                </c:pt>
                <c:pt idx="76">
                  <c:v>0.0924962742742448</c:v>
                </c:pt>
                <c:pt idx="77">
                  <c:v>0.0915151853151051</c:v>
                </c:pt>
                <c:pt idx="78">
                  <c:v>0.090545296911535</c:v>
                </c:pt>
                <c:pt idx="79">
                  <c:v>0.0895862994534304</c:v>
                </c:pt>
                <c:pt idx="80">
                  <c:v>0.0886378952295361</c:v>
                </c:pt>
                <c:pt idx="81">
                  <c:v>0.0876997978116505</c:v>
                </c:pt>
                <c:pt idx="82">
                  <c:v>0.0867717314786081</c:v>
                </c:pt>
                <c:pt idx="83">
                  <c:v>0.0858534306768038</c:v>
                </c:pt>
                <c:pt idx="84">
                  <c:v>0.0849446395143337</c:v>
                </c:pt>
                <c:pt idx="85">
                  <c:v>0.0840451112860976</c:v>
                </c:pt>
                <c:pt idx="86">
                  <c:v>0.083154608027455</c:v>
                </c:pt>
                <c:pt idx="87">
                  <c:v>0.0822729000942509</c:v>
                </c:pt>
                <c:pt idx="88">
                  <c:v>0.0813997657672283</c:v>
                </c:pt>
                <c:pt idx="89">
                  <c:v>0.080534990879023</c:v>
                </c:pt>
                <c:pt idx="90">
                  <c:v>0.0796783684621029</c:v>
                </c:pt>
                <c:pt idx="91">
                  <c:v>0.0788296984161608</c:v>
                </c:pt>
                <c:pt idx="92">
                  <c:v>0.077988787193599</c:v>
                </c:pt>
                <c:pt idx="93">
                  <c:v>0.0771554475018695</c:v>
                </c:pt>
                <c:pt idx="94">
                  <c:v>0.076329498021538</c:v>
                </c:pt>
                <c:pt idx="95">
                  <c:v>0.075510763139039</c:v>
                </c:pt>
                <c:pt idx="96">
                  <c:v>0.0746990726931767</c:v>
                </c:pt>
                <c:pt idx="97">
                  <c:v>0.073894261734508</c:v>
                </c:pt>
                <c:pt idx="98">
                  <c:v>0.0730961702968126</c:v>
                </c:pt>
                <c:pt idx="99">
                  <c:v>0.0723046431799242</c:v>
                </c:pt>
                <c:pt idx="100">
                  <c:v>0.0715195297432508</c:v>
                </c:pt>
                <c:pt idx="101">
                  <c:v>0.0707406837093707</c:v>
                </c:pt>
                <c:pt idx="102">
                  <c:v>0.0699679629771332</c:v>
                </c:pt>
                <c:pt idx="103">
                  <c:v>0.0692012294437407</c:v>
                </c:pt>
                <c:pt idx="104">
                  <c:v>0.0684403488353263</c:v>
                </c:pt>
                <c:pt idx="105">
                  <c:v>0.0676851905455765</c:v>
                </c:pt>
                <c:pt idx="106">
                  <c:v>0.0669356274819823</c:v>
                </c:pt>
                <c:pt idx="107">
                  <c:v>0.0661915359193284</c:v>
                </c:pt>
                <c:pt idx="108">
                  <c:v>0.0654527953600612</c:v>
                </c:pt>
                <c:pt idx="109">
                  <c:v>0.0647192884011954</c:v>
                </c:pt>
                <c:pt idx="110">
                  <c:v>0.0639909006074454</c:v>
                </c:pt>
                <c:pt idx="111">
                  <c:v>0.0632675203902837</c:v>
                </c:pt>
                <c:pt idx="112">
                  <c:v>0.0625490388926508</c:v>
                </c:pt>
                <c:pt idx="113">
                  <c:v>0.0618353498790534</c:v>
                </c:pt>
                <c:pt idx="114">
                  <c:v>0.0611263496308064</c:v>
                </c:pt>
                <c:pt idx="115">
                  <c:v>0.0604219368461858</c:v>
                </c:pt>
                <c:pt idx="116">
                  <c:v>0.0597220125452737</c:v>
                </c:pt>
                <c:pt idx="117">
                  <c:v>0.0590264799792873</c:v>
                </c:pt>
                <c:pt idx="118">
                  <c:v>0.0583352445441944</c:v>
                </c:pt>
                <c:pt idx="119">
                  <c:v>0.0576482136984291</c:v>
                </c:pt>
                <c:pt idx="120">
                  <c:v>0.0569652968845285</c:v>
                </c:pt>
              </c:numCache>
            </c:numRef>
          </c:val>
          <c:smooth val="0"/>
        </c:ser>
        <c:dLbls>
          <c:showLegendKey val="0"/>
          <c:showVal val="0"/>
          <c:showCatName val="0"/>
          <c:showSerName val="0"/>
          <c:showPercent val="0"/>
          <c:showBubbleSize val="0"/>
        </c:dLbls>
        <c:marker val="1"/>
        <c:smooth val="0"/>
        <c:axId val="2109464520"/>
        <c:axId val="2109470472"/>
      </c:lineChart>
      <c:catAx>
        <c:axId val="2109464520"/>
        <c:scaling>
          <c:orientation val="minMax"/>
        </c:scaling>
        <c:delete val="0"/>
        <c:axPos val="b"/>
        <c:title>
          <c:tx>
            <c:rich>
              <a:bodyPr/>
              <a:lstStyle/>
              <a:p>
                <a:pPr>
                  <a:defRPr/>
                </a:pPr>
                <a:r>
                  <a:rPr lang="en-US" altLang="zh-CN"/>
                  <a:t>Wolf</a:t>
                </a:r>
                <a:r>
                  <a:rPr lang="en-US" altLang="zh-CN" baseline="0"/>
                  <a:t> population</a:t>
                </a:r>
                <a:endParaRPr lang="zh-CN" altLang="en-US"/>
              </a:p>
            </c:rich>
          </c:tx>
          <c:overlay val="0"/>
        </c:title>
        <c:numFmt formatCode="General" sourceLinked="1"/>
        <c:majorTickMark val="none"/>
        <c:minorTickMark val="none"/>
        <c:tickLblPos val="nextTo"/>
        <c:crossAx val="2109470472"/>
        <c:crosses val="autoZero"/>
        <c:auto val="1"/>
        <c:lblAlgn val="ctr"/>
        <c:lblOffset val="100"/>
        <c:tickLblSkip val="10"/>
        <c:noMultiLvlLbl val="0"/>
      </c:catAx>
      <c:valAx>
        <c:axId val="2109470472"/>
        <c:scaling>
          <c:orientation val="minMax"/>
          <c:max val="1.2"/>
        </c:scaling>
        <c:delete val="0"/>
        <c:axPos val="l"/>
        <c:majorGridlines/>
        <c:title>
          <c:tx>
            <c:rich>
              <a:bodyPr rot="-5400000" vert="horz"/>
              <a:lstStyle/>
              <a:p>
                <a:pPr>
                  <a:defRPr/>
                </a:pPr>
                <a:r>
                  <a:rPr lang="en-US" altLang="zh-CN"/>
                  <a:t>Satisfaction level</a:t>
                </a:r>
                <a:endParaRPr lang="zh-CN" altLang="en-US"/>
              </a:p>
            </c:rich>
          </c:tx>
          <c:overlay val="0"/>
        </c:title>
        <c:numFmt formatCode="General" sourceLinked="1"/>
        <c:majorTickMark val="none"/>
        <c:minorTickMark val="none"/>
        <c:tickLblPos val="nextTo"/>
        <c:crossAx val="2109464520"/>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a:t>Loss of reindeer</a:t>
            </a:r>
          </a:p>
        </c:rich>
      </c:tx>
      <c:overlay val="0"/>
    </c:title>
    <c:autoTitleDeleted val="0"/>
    <c:plotArea>
      <c:layout/>
      <c:lineChart>
        <c:grouping val="standard"/>
        <c:varyColors val="0"/>
        <c:ser>
          <c:idx val="0"/>
          <c:order val="0"/>
          <c:tx>
            <c:strRef>
              <c:f>'Loss of reindeers'!$B$1</c:f>
              <c:strCache>
                <c:ptCount val="1"/>
                <c:pt idx="0">
                  <c:v>Loss of reindeers</c:v>
                </c:pt>
              </c:strCache>
            </c:strRef>
          </c:tx>
          <c:marker>
            <c:symbol val="none"/>
          </c:marker>
          <c:cat>
            <c:numRef>
              <c:f>'Loss of reindeers'!$A$2:$A$322</c:f>
              <c:numCache>
                <c:formatCode>General</c:formatCode>
                <c:ptCount val="3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pt idx="121">
                  <c:v>1210.0</c:v>
                </c:pt>
                <c:pt idx="122">
                  <c:v>1220.0</c:v>
                </c:pt>
                <c:pt idx="123">
                  <c:v>1230.0</c:v>
                </c:pt>
                <c:pt idx="124">
                  <c:v>1240.0</c:v>
                </c:pt>
                <c:pt idx="125">
                  <c:v>1250.0</c:v>
                </c:pt>
                <c:pt idx="126">
                  <c:v>1260.0</c:v>
                </c:pt>
                <c:pt idx="127">
                  <c:v>1270.0</c:v>
                </c:pt>
                <c:pt idx="128">
                  <c:v>1280.0</c:v>
                </c:pt>
                <c:pt idx="129">
                  <c:v>1290.0</c:v>
                </c:pt>
                <c:pt idx="130">
                  <c:v>1300.0</c:v>
                </c:pt>
                <c:pt idx="131">
                  <c:v>1310.0</c:v>
                </c:pt>
                <c:pt idx="132">
                  <c:v>1320.0</c:v>
                </c:pt>
                <c:pt idx="133">
                  <c:v>1330.0</c:v>
                </c:pt>
                <c:pt idx="134">
                  <c:v>1340.0</c:v>
                </c:pt>
                <c:pt idx="135">
                  <c:v>1350.0</c:v>
                </c:pt>
                <c:pt idx="136">
                  <c:v>1360.0</c:v>
                </c:pt>
                <c:pt idx="137">
                  <c:v>1370.0</c:v>
                </c:pt>
                <c:pt idx="138">
                  <c:v>1380.0</c:v>
                </c:pt>
                <c:pt idx="139">
                  <c:v>1390.0</c:v>
                </c:pt>
                <c:pt idx="140">
                  <c:v>1400.0</c:v>
                </c:pt>
                <c:pt idx="141">
                  <c:v>1410.0</c:v>
                </c:pt>
                <c:pt idx="142">
                  <c:v>1420.0</c:v>
                </c:pt>
                <c:pt idx="143">
                  <c:v>1430.0</c:v>
                </c:pt>
                <c:pt idx="144">
                  <c:v>1440.0</c:v>
                </c:pt>
                <c:pt idx="145">
                  <c:v>1450.0</c:v>
                </c:pt>
                <c:pt idx="146">
                  <c:v>1460.0</c:v>
                </c:pt>
                <c:pt idx="147">
                  <c:v>1470.0</c:v>
                </c:pt>
                <c:pt idx="148">
                  <c:v>1480.0</c:v>
                </c:pt>
                <c:pt idx="149">
                  <c:v>1490.0</c:v>
                </c:pt>
                <c:pt idx="150">
                  <c:v>1500.0</c:v>
                </c:pt>
                <c:pt idx="151">
                  <c:v>1510.0</c:v>
                </c:pt>
                <c:pt idx="152">
                  <c:v>1520.0</c:v>
                </c:pt>
                <c:pt idx="153">
                  <c:v>1530.0</c:v>
                </c:pt>
                <c:pt idx="154">
                  <c:v>1540.0</c:v>
                </c:pt>
                <c:pt idx="155">
                  <c:v>1550.0</c:v>
                </c:pt>
                <c:pt idx="156">
                  <c:v>1560.0</c:v>
                </c:pt>
                <c:pt idx="157">
                  <c:v>1570.0</c:v>
                </c:pt>
                <c:pt idx="158">
                  <c:v>1580.0</c:v>
                </c:pt>
                <c:pt idx="159">
                  <c:v>1590.0</c:v>
                </c:pt>
                <c:pt idx="160">
                  <c:v>1600.0</c:v>
                </c:pt>
                <c:pt idx="161">
                  <c:v>1610.0</c:v>
                </c:pt>
                <c:pt idx="162">
                  <c:v>1620.0</c:v>
                </c:pt>
                <c:pt idx="163">
                  <c:v>1630.0</c:v>
                </c:pt>
                <c:pt idx="164">
                  <c:v>1640.0</c:v>
                </c:pt>
                <c:pt idx="165">
                  <c:v>1650.0</c:v>
                </c:pt>
                <c:pt idx="166">
                  <c:v>1660.0</c:v>
                </c:pt>
                <c:pt idx="167">
                  <c:v>1670.0</c:v>
                </c:pt>
                <c:pt idx="168">
                  <c:v>1680.0</c:v>
                </c:pt>
                <c:pt idx="169">
                  <c:v>1690.0</c:v>
                </c:pt>
                <c:pt idx="170">
                  <c:v>1700.0</c:v>
                </c:pt>
                <c:pt idx="171">
                  <c:v>1710.0</c:v>
                </c:pt>
                <c:pt idx="172">
                  <c:v>1720.0</c:v>
                </c:pt>
                <c:pt idx="173">
                  <c:v>1730.0</c:v>
                </c:pt>
                <c:pt idx="174">
                  <c:v>1740.0</c:v>
                </c:pt>
                <c:pt idx="175">
                  <c:v>1750.0</c:v>
                </c:pt>
                <c:pt idx="176">
                  <c:v>1760.0</c:v>
                </c:pt>
                <c:pt idx="177">
                  <c:v>1770.0</c:v>
                </c:pt>
                <c:pt idx="178">
                  <c:v>1780.0</c:v>
                </c:pt>
                <c:pt idx="179">
                  <c:v>1790.0</c:v>
                </c:pt>
                <c:pt idx="180">
                  <c:v>1800.0</c:v>
                </c:pt>
                <c:pt idx="181">
                  <c:v>1810.0</c:v>
                </c:pt>
                <c:pt idx="182">
                  <c:v>1820.0</c:v>
                </c:pt>
                <c:pt idx="183">
                  <c:v>1830.0</c:v>
                </c:pt>
                <c:pt idx="184">
                  <c:v>1840.0</c:v>
                </c:pt>
                <c:pt idx="185">
                  <c:v>1850.0</c:v>
                </c:pt>
                <c:pt idx="186">
                  <c:v>1860.0</c:v>
                </c:pt>
                <c:pt idx="187">
                  <c:v>1870.0</c:v>
                </c:pt>
                <c:pt idx="188">
                  <c:v>1880.0</c:v>
                </c:pt>
                <c:pt idx="189">
                  <c:v>1890.0</c:v>
                </c:pt>
                <c:pt idx="190">
                  <c:v>1900.0</c:v>
                </c:pt>
                <c:pt idx="191">
                  <c:v>1910.0</c:v>
                </c:pt>
                <c:pt idx="192">
                  <c:v>1920.0</c:v>
                </c:pt>
                <c:pt idx="193">
                  <c:v>1930.0</c:v>
                </c:pt>
                <c:pt idx="194">
                  <c:v>1940.0</c:v>
                </c:pt>
                <c:pt idx="195">
                  <c:v>1950.0</c:v>
                </c:pt>
                <c:pt idx="196">
                  <c:v>1960.0</c:v>
                </c:pt>
                <c:pt idx="197">
                  <c:v>1970.0</c:v>
                </c:pt>
                <c:pt idx="198">
                  <c:v>1980.0</c:v>
                </c:pt>
                <c:pt idx="199">
                  <c:v>1990.0</c:v>
                </c:pt>
                <c:pt idx="200">
                  <c:v>2000.0</c:v>
                </c:pt>
                <c:pt idx="201">
                  <c:v>2010.0</c:v>
                </c:pt>
                <c:pt idx="202">
                  <c:v>2020.0</c:v>
                </c:pt>
                <c:pt idx="203">
                  <c:v>2030.0</c:v>
                </c:pt>
                <c:pt idx="204">
                  <c:v>2040.0</c:v>
                </c:pt>
                <c:pt idx="205">
                  <c:v>2050.0</c:v>
                </c:pt>
                <c:pt idx="206">
                  <c:v>2060.0</c:v>
                </c:pt>
                <c:pt idx="207">
                  <c:v>2070.0</c:v>
                </c:pt>
                <c:pt idx="208">
                  <c:v>2080.0</c:v>
                </c:pt>
                <c:pt idx="209">
                  <c:v>2090.0</c:v>
                </c:pt>
                <c:pt idx="210">
                  <c:v>2100.0</c:v>
                </c:pt>
                <c:pt idx="211">
                  <c:v>2110.0</c:v>
                </c:pt>
                <c:pt idx="212">
                  <c:v>2120.0</c:v>
                </c:pt>
                <c:pt idx="213">
                  <c:v>2130.0</c:v>
                </c:pt>
                <c:pt idx="214">
                  <c:v>2140.0</c:v>
                </c:pt>
                <c:pt idx="215">
                  <c:v>2150.0</c:v>
                </c:pt>
                <c:pt idx="216">
                  <c:v>2160.0</c:v>
                </c:pt>
                <c:pt idx="217">
                  <c:v>2170.0</c:v>
                </c:pt>
                <c:pt idx="218">
                  <c:v>2180.0</c:v>
                </c:pt>
                <c:pt idx="219">
                  <c:v>2190.0</c:v>
                </c:pt>
                <c:pt idx="220">
                  <c:v>2200.0</c:v>
                </c:pt>
                <c:pt idx="221">
                  <c:v>2210.0</c:v>
                </c:pt>
                <c:pt idx="222">
                  <c:v>2220.0</c:v>
                </c:pt>
                <c:pt idx="223">
                  <c:v>2230.0</c:v>
                </c:pt>
                <c:pt idx="224">
                  <c:v>2240.0</c:v>
                </c:pt>
                <c:pt idx="225">
                  <c:v>2250.0</c:v>
                </c:pt>
                <c:pt idx="226">
                  <c:v>2260.0</c:v>
                </c:pt>
                <c:pt idx="227">
                  <c:v>2270.0</c:v>
                </c:pt>
                <c:pt idx="228">
                  <c:v>2280.0</c:v>
                </c:pt>
                <c:pt idx="229">
                  <c:v>2290.0</c:v>
                </c:pt>
                <c:pt idx="230">
                  <c:v>2300.0</c:v>
                </c:pt>
                <c:pt idx="231">
                  <c:v>2310.0</c:v>
                </c:pt>
                <c:pt idx="232">
                  <c:v>2320.0</c:v>
                </c:pt>
                <c:pt idx="233">
                  <c:v>2330.0</c:v>
                </c:pt>
                <c:pt idx="234">
                  <c:v>2340.0</c:v>
                </c:pt>
                <c:pt idx="235">
                  <c:v>2350.0</c:v>
                </c:pt>
                <c:pt idx="236">
                  <c:v>2360.0</c:v>
                </c:pt>
                <c:pt idx="237">
                  <c:v>2370.0</c:v>
                </c:pt>
                <c:pt idx="238">
                  <c:v>2380.0</c:v>
                </c:pt>
                <c:pt idx="239">
                  <c:v>2390.0</c:v>
                </c:pt>
                <c:pt idx="240">
                  <c:v>2400.0</c:v>
                </c:pt>
                <c:pt idx="241">
                  <c:v>2410.0</c:v>
                </c:pt>
                <c:pt idx="242">
                  <c:v>2420.0</c:v>
                </c:pt>
                <c:pt idx="243">
                  <c:v>2430.0</c:v>
                </c:pt>
                <c:pt idx="244">
                  <c:v>2440.0</c:v>
                </c:pt>
                <c:pt idx="245">
                  <c:v>2450.0</c:v>
                </c:pt>
                <c:pt idx="246">
                  <c:v>2460.0</c:v>
                </c:pt>
                <c:pt idx="247">
                  <c:v>2470.0</c:v>
                </c:pt>
                <c:pt idx="248">
                  <c:v>2480.0</c:v>
                </c:pt>
                <c:pt idx="249">
                  <c:v>2490.0</c:v>
                </c:pt>
                <c:pt idx="250">
                  <c:v>2500.0</c:v>
                </c:pt>
                <c:pt idx="251">
                  <c:v>2510.0</c:v>
                </c:pt>
                <c:pt idx="252">
                  <c:v>2520.0</c:v>
                </c:pt>
                <c:pt idx="253">
                  <c:v>2530.0</c:v>
                </c:pt>
                <c:pt idx="254">
                  <c:v>2540.0</c:v>
                </c:pt>
                <c:pt idx="255">
                  <c:v>2550.0</c:v>
                </c:pt>
                <c:pt idx="256">
                  <c:v>2560.0</c:v>
                </c:pt>
                <c:pt idx="257">
                  <c:v>2570.0</c:v>
                </c:pt>
                <c:pt idx="258">
                  <c:v>2580.0</c:v>
                </c:pt>
                <c:pt idx="259">
                  <c:v>2590.0</c:v>
                </c:pt>
                <c:pt idx="260">
                  <c:v>2600.0</c:v>
                </c:pt>
                <c:pt idx="261">
                  <c:v>2610.0</c:v>
                </c:pt>
                <c:pt idx="262">
                  <c:v>2620.0</c:v>
                </c:pt>
                <c:pt idx="263">
                  <c:v>2630.0</c:v>
                </c:pt>
                <c:pt idx="264">
                  <c:v>2640.0</c:v>
                </c:pt>
                <c:pt idx="265">
                  <c:v>2650.0</c:v>
                </c:pt>
                <c:pt idx="266">
                  <c:v>2660.0</c:v>
                </c:pt>
                <c:pt idx="267">
                  <c:v>2670.0</c:v>
                </c:pt>
                <c:pt idx="268">
                  <c:v>2680.0</c:v>
                </c:pt>
                <c:pt idx="269">
                  <c:v>2690.0</c:v>
                </c:pt>
                <c:pt idx="270">
                  <c:v>2700.0</c:v>
                </c:pt>
                <c:pt idx="271">
                  <c:v>2710.0</c:v>
                </c:pt>
                <c:pt idx="272">
                  <c:v>2720.0</c:v>
                </c:pt>
                <c:pt idx="273">
                  <c:v>2730.0</c:v>
                </c:pt>
                <c:pt idx="274">
                  <c:v>2740.0</c:v>
                </c:pt>
                <c:pt idx="275">
                  <c:v>2750.0</c:v>
                </c:pt>
                <c:pt idx="276">
                  <c:v>2760.0</c:v>
                </c:pt>
                <c:pt idx="277">
                  <c:v>2770.0</c:v>
                </c:pt>
                <c:pt idx="278">
                  <c:v>2780.0</c:v>
                </c:pt>
                <c:pt idx="279">
                  <c:v>2790.0</c:v>
                </c:pt>
                <c:pt idx="280">
                  <c:v>2800.0</c:v>
                </c:pt>
                <c:pt idx="281">
                  <c:v>2810.0</c:v>
                </c:pt>
                <c:pt idx="282">
                  <c:v>2820.0</c:v>
                </c:pt>
                <c:pt idx="283">
                  <c:v>2830.0</c:v>
                </c:pt>
                <c:pt idx="284">
                  <c:v>2840.0</c:v>
                </c:pt>
                <c:pt idx="285">
                  <c:v>2850.0</c:v>
                </c:pt>
                <c:pt idx="286">
                  <c:v>2860.0</c:v>
                </c:pt>
                <c:pt idx="287">
                  <c:v>2870.0</c:v>
                </c:pt>
                <c:pt idx="288">
                  <c:v>2880.0</c:v>
                </c:pt>
                <c:pt idx="289">
                  <c:v>2890.0</c:v>
                </c:pt>
                <c:pt idx="290">
                  <c:v>2900.0</c:v>
                </c:pt>
                <c:pt idx="291">
                  <c:v>2910.0</c:v>
                </c:pt>
                <c:pt idx="292">
                  <c:v>2920.0</c:v>
                </c:pt>
                <c:pt idx="293">
                  <c:v>2930.0</c:v>
                </c:pt>
                <c:pt idx="294">
                  <c:v>2940.0</c:v>
                </c:pt>
                <c:pt idx="295">
                  <c:v>2950.0</c:v>
                </c:pt>
                <c:pt idx="296">
                  <c:v>2960.0</c:v>
                </c:pt>
                <c:pt idx="297">
                  <c:v>2970.0</c:v>
                </c:pt>
                <c:pt idx="298">
                  <c:v>2980.0</c:v>
                </c:pt>
                <c:pt idx="299">
                  <c:v>2990.0</c:v>
                </c:pt>
                <c:pt idx="300">
                  <c:v>3000.0</c:v>
                </c:pt>
              </c:numCache>
            </c:numRef>
          </c:cat>
          <c:val>
            <c:numRef>
              <c:f>'Loss of reindeers'!$B$2:$B$122</c:f>
              <c:numCache>
                <c:formatCode>0.00</c:formatCode>
                <c:ptCount val="121"/>
                <c:pt idx="0">
                  <c:v>1.0</c:v>
                </c:pt>
                <c:pt idx="1">
                  <c:v>0.995012479192682</c:v>
                </c:pt>
                <c:pt idx="2">
                  <c:v>0.980198673306755</c:v>
                </c:pt>
                <c:pt idx="3">
                  <c:v>0.9559974818331</c:v>
                </c:pt>
                <c:pt idx="4">
                  <c:v>0.923116346386636</c:v>
                </c:pt>
                <c:pt idx="5">
                  <c:v>0.882496902584596</c:v>
                </c:pt>
                <c:pt idx="6">
                  <c:v>0.835270211411272</c:v>
                </c:pt>
                <c:pt idx="7">
                  <c:v>0.782704538241868</c:v>
                </c:pt>
                <c:pt idx="8">
                  <c:v>0.726149037073691</c:v>
                </c:pt>
                <c:pt idx="9">
                  <c:v>0.666976810858475</c:v>
                </c:pt>
                <c:pt idx="10">
                  <c:v>0.606530659712633</c:v>
                </c:pt>
                <c:pt idx="11">
                  <c:v>0.54607442663971</c:v>
                </c:pt>
                <c:pt idx="12">
                  <c:v>0.486752255959972</c:v>
                </c:pt>
                <c:pt idx="13">
                  <c:v>0.429557358210739</c:v>
                </c:pt>
                <c:pt idx="14">
                  <c:v>0.375311098851399</c:v>
                </c:pt>
                <c:pt idx="15">
                  <c:v>0.32465246735835</c:v>
                </c:pt>
                <c:pt idx="16">
                  <c:v>0.278037300453194</c:v>
                </c:pt>
                <c:pt idx="17">
                  <c:v>0.235746076555864</c:v>
                </c:pt>
                <c:pt idx="18">
                  <c:v>0.197898699083615</c:v>
                </c:pt>
                <c:pt idx="19">
                  <c:v>0.164474456577155</c:v>
                </c:pt>
                <c:pt idx="20">
                  <c:v>0.135335283236613</c:v>
                </c:pt>
                <c:pt idx="21">
                  <c:v>0.110250525304485</c:v>
                </c:pt>
                <c:pt idx="22">
                  <c:v>0.0889216174593863</c:v>
                </c:pt>
                <c:pt idx="23">
                  <c:v>0.071005353739637</c:v>
                </c:pt>
                <c:pt idx="24">
                  <c:v>0.0561347628341337</c:v>
                </c:pt>
                <c:pt idx="25">
                  <c:v>0.0439369336234074</c:v>
                </c:pt>
                <c:pt idx="26">
                  <c:v>0.0340474547345993</c:v>
                </c:pt>
                <c:pt idx="27">
                  <c:v>0.0261214098539182</c:v>
                </c:pt>
                <c:pt idx="28">
                  <c:v>0.0198410947443703</c:v>
                </c:pt>
                <c:pt idx="29">
                  <c:v>0.0149207860690678</c:v>
                </c:pt>
                <c:pt idx="30">
                  <c:v>0.0111089965382423</c:v>
                </c:pt>
                <c:pt idx="31">
                  <c:v>0.00818870101437407</c:v>
                </c:pt>
                <c:pt idx="32">
                  <c:v>0.00597602289500594</c:v>
                </c:pt>
                <c:pt idx="33">
                  <c:v>0.00431784000763308</c:v>
                </c:pt>
                <c:pt idx="34">
                  <c:v>0.00308871540823677</c:v>
                </c:pt>
                <c:pt idx="35">
                  <c:v>0.00218749111818289</c:v>
                </c:pt>
                <c:pt idx="36">
                  <c:v>0.00153381067932446</c:v>
                </c:pt>
                <c:pt idx="37">
                  <c:v>0.00106476623666792</c:v>
                </c:pt>
                <c:pt idx="38">
                  <c:v>0.000731802418880472</c:v>
                </c:pt>
                <c:pt idx="39">
                  <c:v>0.000497955421503274</c:v>
                </c:pt>
                <c:pt idx="40">
                  <c:v>0.000335462627902512</c:v>
                </c:pt>
                <c:pt idx="41">
                  <c:v>0.00022374579372062</c:v>
                </c:pt>
                <c:pt idx="42">
                  <c:v>0.000147748360232034</c:v>
                </c:pt>
                <c:pt idx="43">
                  <c:v>9.65934137221839E-5</c:v>
                </c:pt>
                <c:pt idx="44">
                  <c:v>6.25215037748203E-5</c:v>
                </c:pt>
                <c:pt idx="45">
                  <c:v>4.00652973929511E-5</c:v>
                </c:pt>
                <c:pt idx="46">
                  <c:v>2.54193465161993E-5</c:v>
                </c:pt>
                <c:pt idx="47">
                  <c:v>1.59667838978048E-5</c:v>
                </c:pt>
                <c:pt idx="48">
                  <c:v>9.92950430585107E-6</c:v>
                </c:pt>
                <c:pt idx="49">
                  <c:v>6.1135679663714E-6</c:v>
                </c:pt>
                <c:pt idx="50">
                  <c:v>3.72665317207867E-6</c:v>
                </c:pt>
                <c:pt idx="51">
                  <c:v>2.24905596703234E-6</c:v>
                </c:pt>
                <c:pt idx="52">
                  <c:v>1.34381227763152E-6</c:v>
                </c:pt>
                <c:pt idx="53">
                  <c:v>7.94939361534915E-7</c:v>
                </c:pt>
                <c:pt idx="54">
                  <c:v>4.65571571578309E-7</c:v>
                </c:pt>
                <c:pt idx="55">
                  <c:v>2.69957850336301E-7</c:v>
                </c:pt>
                <c:pt idx="56">
                  <c:v>1.54975313570289E-7</c:v>
                </c:pt>
                <c:pt idx="57">
                  <c:v>8.80817919646056E-8</c:v>
                </c:pt>
                <c:pt idx="58">
                  <c:v>4.9564053191725E-8</c:v>
                </c:pt>
                <c:pt idx="59">
                  <c:v>2.76124245682804E-8</c:v>
                </c:pt>
                <c:pt idx="60">
                  <c:v>1.52299797447126E-8</c:v>
                </c:pt>
                <c:pt idx="61">
                  <c:v>8.31670245682835E-9</c:v>
                </c:pt>
                <c:pt idx="62">
                  <c:v>4.49634946228086E-9</c:v>
                </c:pt>
                <c:pt idx="63">
                  <c:v>2.40672243630104E-9</c:v>
                </c:pt>
                <c:pt idx="64">
                  <c:v>1.27540762952604E-9</c:v>
                </c:pt>
                <c:pt idx="65">
                  <c:v>6.69158609129278E-10</c:v>
                </c:pt>
                <c:pt idx="66">
                  <c:v>3.47589128123992E-10</c:v>
                </c:pt>
                <c:pt idx="67">
                  <c:v>1.78755887112798E-10</c:v>
                </c:pt>
                <c:pt idx="68">
                  <c:v>9.10147076448794E-11</c:v>
                </c:pt>
                <c:pt idx="69">
                  <c:v>4.58796248713929E-11</c:v>
                </c:pt>
                <c:pt idx="70">
                  <c:v>2.28973484564556E-11</c:v>
                </c:pt>
                <c:pt idx="71">
                  <c:v>1.13137762000653E-11</c:v>
                </c:pt>
                <c:pt idx="72">
                  <c:v>5.53461007170101E-12</c:v>
                </c:pt>
                <c:pt idx="73">
                  <c:v>2.68054763731261E-12</c:v>
                </c:pt>
                <c:pt idx="74">
                  <c:v>1.28533722513365E-12</c:v>
                </c:pt>
                <c:pt idx="75">
                  <c:v>6.10193667760532E-13</c:v>
                </c:pt>
                <c:pt idx="76">
                  <c:v>2.86797500888809E-13</c:v>
                </c:pt>
                <c:pt idx="77">
                  <c:v>1.33456608482198E-13</c:v>
                </c:pt>
                <c:pt idx="78">
                  <c:v>6.14839641270477E-14</c:v>
                </c:pt>
                <c:pt idx="79">
                  <c:v>2.80440473822279E-14</c:v>
                </c:pt>
                <c:pt idx="80">
                  <c:v>1.26641655490942E-14</c:v>
                </c:pt>
                <c:pt idx="81">
                  <c:v>5.66199551694895E-15</c:v>
                </c:pt>
                <c:pt idx="82">
                  <c:v>2.50622188714526E-15</c:v>
                </c:pt>
                <c:pt idx="83">
                  <c:v>1.0983141298286E-15</c:v>
                </c:pt>
                <c:pt idx="84">
                  <c:v>4.76530473529909E-16</c:v>
                </c:pt>
                <c:pt idx="85">
                  <c:v>2.04697171316421E-16</c:v>
                </c:pt>
                <c:pt idx="86">
                  <c:v>8.70542662229622E-17</c:v>
                </c:pt>
                <c:pt idx="87">
                  <c:v>3.66543339560105E-17</c:v>
                </c:pt>
                <c:pt idx="88">
                  <c:v>1.52797996828731E-17</c:v>
                </c:pt>
                <c:pt idx="89">
                  <c:v>6.30618989398643E-18</c:v>
                </c:pt>
                <c:pt idx="90">
                  <c:v>2.57675710915498E-18</c:v>
                </c:pt>
                <c:pt idx="91">
                  <c:v>1.04240617839016E-18</c:v>
                </c:pt>
                <c:pt idx="92">
                  <c:v>4.17501005585052E-19</c:v>
                </c:pt>
                <c:pt idx="93">
                  <c:v>1.65552266209876E-19</c:v>
                </c:pt>
                <c:pt idx="94">
                  <c:v>6.49934797207092E-20</c:v>
                </c:pt>
                <c:pt idx="95">
                  <c:v>2.5261637809257E-20</c:v>
                </c:pt>
                <c:pt idx="96">
                  <c:v>9.72098502030074E-21</c:v>
                </c:pt>
                <c:pt idx="97">
                  <c:v>3.70353197765237E-21</c:v>
                </c:pt>
                <c:pt idx="98">
                  <c:v>1.3969439431471E-21</c:v>
                </c:pt>
                <c:pt idx="99">
                  <c:v>5.21673666202706E-22</c:v>
                </c:pt>
                <c:pt idx="100">
                  <c:v>1.92874984796392E-22</c:v>
                </c:pt>
                <c:pt idx="101">
                  <c:v>7.06008533726253E-23</c:v>
                </c:pt>
                <c:pt idx="102">
                  <c:v>2.55859208104867E-23</c:v>
                </c:pt>
                <c:pt idx="103">
                  <c:v>9.18013795095924E-24</c:v>
                </c:pt>
                <c:pt idx="104">
                  <c:v>3.26102718071103E-24</c:v>
                </c:pt>
                <c:pt idx="105">
                  <c:v>1.1468765822256E-24</c:v>
                </c:pt>
                <c:pt idx="106">
                  <c:v>3.99333740985769E-25</c:v>
                </c:pt>
                <c:pt idx="107">
                  <c:v>1.37661463866191E-25</c:v>
                </c:pt>
                <c:pt idx="108">
                  <c:v>4.69835486089802E-26</c:v>
                </c:pt>
                <c:pt idx="109">
                  <c:v>1.58758249826455E-26</c:v>
                </c:pt>
                <c:pt idx="110">
                  <c:v>5.31109224967912E-27</c:v>
                </c:pt>
                <c:pt idx="111">
                  <c:v>1.75909154968476E-27</c:v>
                </c:pt>
                <c:pt idx="112">
                  <c:v>5.76832996124787E-28</c:v>
                </c:pt>
                <c:pt idx="113">
                  <c:v>1.87270255445621E-28</c:v>
                </c:pt>
                <c:pt idx="114">
                  <c:v>6.01928027681651E-29</c:v>
                </c:pt>
                <c:pt idx="115">
                  <c:v>1.91547895196715E-29</c:v>
                </c:pt>
                <c:pt idx="116">
                  <c:v>6.03486080597104E-30</c:v>
                </c:pt>
                <c:pt idx="117">
                  <c:v>1.88240984759495E-30</c:v>
                </c:pt>
                <c:pt idx="118">
                  <c:v>5.81323888488957E-31</c:v>
                </c:pt>
                <c:pt idx="119">
                  <c:v>1.77737557956833E-31</c:v>
                </c:pt>
                <c:pt idx="120">
                  <c:v>5.38018616002116E-32</c:v>
                </c:pt>
              </c:numCache>
            </c:numRef>
          </c:val>
          <c:smooth val="0"/>
        </c:ser>
        <c:dLbls>
          <c:showLegendKey val="0"/>
          <c:showVal val="0"/>
          <c:showCatName val="0"/>
          <c:showSerName val="0"/>
          <c:showPercent val="0"/>
          <c:showBubbleSize val="0"/>
        </c:dLbls>
        <c:marker val="1"/>
        <c:smooth val="0"/>
        <c:axId val="2109923720"/>
        <c:axId val="2109929384"/>
      </c:lineChart>
      <c:catAx>
        <c:axId val="2109923720"/>
        <c:scaling>
          <c:orientation val="minMax"/>
        </c:scaling>
        <c:delete val="0"/>
        <c:axPos val="b"/>
        <c:title>
          <c:tx>
            <c:rich>
              <a:bodyPr/>
              <a:lstStyle/>
              <a:p>
                <a:pPr>
                  <a:defRPr sz="1000"/>
                </a:pPr>
                <a:r>
                  <a:rPr lang="sv-SE" sz="1000" b="1" i="0" baseline="0">
                    <a:effectLst/>
                  </a:rPr>
                  <a:t>Wolf population</a:t>
                </a:r>
                <a:endParaRPr lang="sv-SE" sz="1000">
                  <a:effectLst/>
                </a:endParaRPr>
              </a:p>
            </c:rich>
          </c:tx>
          <c:overlay val="0"/>
        </c:title>
        <c:numFmt formatCode="General" sourceLinked="1"/>
        <c:majorTickMark val="out"/>
        <c:minorTickMark val="none"/>
        <c:tickLblPos val="nextTo"/>
        <c:crossAx val="2109929384"/>
        <c:crosses val="autoZero"/>
        <c:auto val="1"/>
        <c:lblAlgn val="ctr"/>
        <c:lblOffset val="100"/>
        <c:noMultiLvlLbl val="0"/>
      </c:catAx>
      <c:valAx>
        <c:axId val="2109929384"/>
        <c:scaling>
          <c:orientation val="minMax"/>
        </c:scaling>
        <c:delete val="0"/>
        <c:axPos val="l"/>
        <c:majorGridlines/>
        <c:title>
          <c:tx>
            <c:rich>
              <a:bodyPr rot="-5400000" vert="horz"/>
              <a:lstStyle/>
              <a:p>
                <a:pPr>
                  <a:defRPr sz="1000"/>
                </a:pPr>
                <a:r>
                  <a:rPr lang="sv-SE" sz="1000" b="1" i="0" baseline="0">
                    <a:effectLst/>
                  </a:rPr>
                  <a:t>Satisfaction level</a:t>
                </a:r>
                <a:endParaRPr lang="sv-SE" sz="1000">
                  <a:effectLst/>
                </a:endParaRPr>
              </a:p>
            </c:rich>
          </c:tx>
          <c:overlay val="0"/>
        </c:title>
        <c:numFmt formatCode="0.00" sourceLinked="1"/>
        <c:majorTickMark val="out"/>
        <c:minorTickMark val="none"/>
        <c:tickLblPos val="nextTo"/>
        <c:crossAx val="2109923720"/>
        <c:crosses val="autoZero"/>
        <c:crossBetween val="between"/>
      </c:valAx>
    </c:plotArea>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'Loss of hunting dogs'!$B$1</c:f>
              <c:strCache>
                <c:ptCount val="1"/>
                <c:pt idx="0">
                  <c:v>Loss of hunting dogs</c:v>
                </c:pt>
              </c:strCache>
            </c:strRef>
          </c:tx>
          <c:marker>
            <c:symbol val="none"/>
          </c:marker>
          <c:cat>
            <c:numRef>
              <c:f>'Loss of hunting dogs'!$A$2:$A$322</c:f>
              <c:numCache>
                <c:formatCode>General</c:formatCode>
                <c:ptCount val="3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pt idx="121">
                  <c:v>1210.0</c:v>
                </c:pt>
                <c:pt idx="122">
                  <c:v>1220.0</c:v>
                </c:pt>
                <c:pt idx="123">
                  <c:v>1230.0</c:v>
                </c:pt>
                <c:pt idx="124">
                  <c:v>1240.0</c:v>
                </c:pt>
                <c:pt idx="125">
                  <c:v>1250.0</c:v>
                </c:pt>
                <c:pt idx="126">
                  <c:v>1260.0</c:v>
                </c:pt>
                <c:pt idx="127">
                  <c:v>1270.0</c:v>
                </c:pt>
                <c:pt idx="128">
                  <c:v>1280.0</c:v>
                </c:pt>
                <c:pt idx="129">
                  <c:v>1290.0</c:v>
                </c:pt>
                <c:pt idx="130">
                  <c:v>1300.0</c:v>
                </c:pt>
                <c:pt idx="131">
                  <c:v>1310.0</c:v>
                </c:pt>
                <c:pt idx="132">
                  <c:v>1320.0</c:v>
                </c:pt>
                <c:pt idx="133">
                  <c:v>1330.0</c:v>
                </c:pt>
                <c:pt idx="134">
                  <c:v>1340.0</c:v>
                </c:pt>
                <c:pt idx="135">
                  <c:v>1350.0</c:v>
                </c:pt>
                <c:pt idx="136">
                  <c:v>1360.0</c:v>
                </c:pt>
                <c:pt idx="137">
                  <c:v>1370.0</c:v>
                </c:pt>
                <c:pt idx="138">
                  <c:v>1380.0</c:v>
                </c:pt>
                <c:pt idx="139">
                  <c:v>1390.0</c:v>
                </c:pt>
                <c:pt idx="140">
                  <c:v>1400.0</c:v>
                </c:pt>
                <c:pt idx="141">
                  <c:v>1410.0</c:v>
                </c:pt>
                <c:pt idx="142">
                  <c:v>1420.0</c:v>
                </c:pt>
                <c:pt idx="143">
                  <c:v>1430.0</c:v>
                </c:pt>
                <c:pt idx="144">
                  <c:v>1440.0</c:v>
                </c:pt>
                <c:pt idx="145">
                  <c:v>1450.0</c:v>
                </c:pt>
                <c:pt idx="146">
                  <c:v>1460.0</c:v>
                </c:pt>
                <c:pt idx="147">
                  <c:v>1470.0</c:v>
                </c:pt>
                <c:pt idx="148">
                  <c:v>1480.0</c:v>
                </c:pt>
                <c:pt idx="149">
                  <c:v>1490.0</c:v>
                </c:pt>
                <c:pt idx="150">
                  <c:v>1500.0</c:v>
                </c:pt>
                <c:pt idx="151">
                  <c:v>1510.0</c:v>
                </c:pt>
                <c:pt idx="152">
                  <c:v>1520.0</c:v>
                </c:pt>
                <c:pt idx="153">
                  <c:v>1530.0</c:v>
                </c:pt>
                <c:pt idx="154">
                  <c:v>1540.0</c:v>
                </c:pt>
                <c:pt idx="155">
                  <c:v>1550.0</c:v>
                </c:pt>
                <c:pt idx="156">
                  <c:v>1560.0</c:v>
                </c:pt>
                <c:pt idx="157">
                  <c:v>1570.0</c:v>
                </c:pt>
                <c:pt idx="158">
                  <c:v>1580.0</c:v>
                </c:pt>
                <c:pt idx="159">
                  <c:v>1590.0</c:v>
                </c:pt>
                <c:pt idx="160">
                  <c:v>1600.0</c:v>
                </c:pt>
                <c:pt idx="161">
                  <c:v>1610.0</c:v>
                </c:pt>
                <c:pt idx="162">
                  <c:v>1620.0</c:v>
                </c:pt>
                <c:pt idx="163">
                  <c:v>1630.0</c:v>
                </c:pt>
                <c:pt idx="164">
                  <c:v>1640.0</c:v>
                </c:pt>
                <c:pt idx="165">
                  <c:v>1650.0</c:v>
                </c:pt>
                <c:pt idx="166">
                  <c:v>1660.0</c:v>
                </c:pt>
                <c:pt idx="167">
                  <c:v>1670.0</c:v>
                </c:pt>
                <c:pt idx="168">
                  <c:v>1680.0</c:v>
                </c:pt>
                <c:pt idx="169">
                  <c:v>1690.0</c:v>
                </c:pt>
                <c:pt idx="170">
                  <c:v>1700.0</c:v>
                </c:pt>
                <c:pt idx="171">
                  <c:v>1710.0</c:v>
                </c:pt>
                <c:pt idx="172">
                  <c:v>1720.0</c:v>
                </c:pt>
                <c:pt idx="173">
                  <c:v>1730.0</c:v>
                </c:pt>
                <c:pt idx="174">
                  <c:v>1740.0</c:v>
                </c:pt>
                <c:pt idx="175">
                  <c:v>1750.0</c:v>
                </c:pt>
                <c:pt idx="176">
                  <c:v>1760.0</c:v>
                </c:pt>
                <c:pt idx="177">
                  <c:v>1770.0</c:v>
                </c:pt>
                <c:pt idx="178">
                  <c:v>1780.0</c:v>
                </c:pt>
                <c:pt idx="179">
                  <c:v>1790.0</c:v>
                </c:pt>
                <c:pt idx="180">
                  <c:v>1800.0</c:v>
                </c:pt>
                <c:pt idx="181">
                  <c:v>1810.0</c:v>
                </c:pt>
                <c:pt idx="182">
                  <c:v>1820.0</c:v>
                </c:pt>
                <c:pt idx="183">
                  <c:v>1830.0</c:v>
                </c:pt>
                <c:pt idx="184">
                  <c:v>1840.0</c:v>
                </c:pt>
                <c:pt idx="185">
                  <c:v>1850.0</c:v>
                </c:pt>
                <c:pt idx="186">
                  <c:v>1860.0</c:v>
                </c:pt>
                <c:pt idx="187">
                  <c:v>1870.0</c:v>
                </c:pt>
                <c:pt idx="188">
                  <c:v>1880.0</c:v>
                </c:pt>
                <c:pt idx="189">
                  <c:v>1890.0</c:v>
                </c:pt>
                <c:pt idx="190">
                  <c:v>1900.0</c:v>
                </c:pt>
                <c:pt idx="191">
                  <c:v>1910.0</c:v>
                </c:pt>
                <c:pt idx="192">
                  <c:v>1920.0</c:v>
                </c:pt>
                <c:pt idx="193">
                  <c:v>1930.0</c:v>
                </c:pt>
                <c:pt idx="194">
                  <c:v>1940.0</c:v>
                </c:pt>
                <c:pt idx="195">
                  <c:v>1950.0</c:v>
                </c:pt>
                <c:pt idx="196">
                  <c:v>1960.0</c:v>
                </c:pt>
                <c:pt idx="197">
                  <c:v>1970.0</c:v>
                </c:pt>
                <c:pt idx="198">
                  <c:v>1980.0</c:v>
                </c:pt>
                <c:pt idx="199">
                  <c:v>1990.0</c:v>
                </c:pt>
                <c:pt idx="200">
                  <c:v>2000.0</c:v>
                </c:pt>
                <c:pt idx="201">
                  <c:v>2010.0</c:v>
                </c:pt>
                <c:pt idx="202">
                  <c:v>2020.0</c:v>
                </c:pt>
                <c:pt idx="203">
                  <c:v>2030.0</c:v>
                </c:pt>
                <c:pt idx="204">
                  <c:v>2040.0</c:v>
                </c:pt>
                <c:pt idx="205">
                  <c:v>2050.0</c:v>
                </c:pt>
                <c:pt idx="206">
                  <c:v>2060.0</c:v>
                </c:pt>
                <c:pt idx="207">
                  <c:v>2070.0</c:v>
                </c:pt>
                <c:pt idx="208">
                  <c:v>2080.0</c:v>
                </c:pt>
                <c:pt idx="209">
                  <c:v>2090.0</c:v>
                </c:pt>
                <c:pt idx="210">
                  <c:v>2100.0</c:v>
                </c:pt>
                <c:pt idx="211">
                  <c:v>2110.0</c:v>
                </c:pt>
                <c:pt idx="212">
                  <c:v>2120.0</c:v>
                </c:pt>
                <c:pt idx="213">
                  <c:v>2130.0</c:v>
                </c:pt>
                <c:pt idx="214">
                  <c:v>2140.0</c:v>
                </c:pt>
                <c:pt idx="215">
                  <c:v>2150.0</c:v>
                </c:pt>
                <c:pt idx="216">
                  <c:v>2160.0</c:v>
                </c:pt>
                <c:pt idx="217">
                  <c:v>2170.0</c:v>
                </c:pt>
                <c:pt idx="218">
                  <c:v>2180.0</c:v>
                </c:pt>
                <c:pt idx="219">
                  <c:v>2190.0</c:v>
                </c:pt>
                <c:pt idx="220">
                  <c:v>2200.0</c:v>
                </c:pt>
                <c:pt idx="221">
                  <c:v>2210.0</c:v>
                </c:pt>
                <c:pt idx="222">
                  <c:v>2220.0</c:v>
                </c:pt>
                <c:pt idx="223">
                  <c:v>2230.0</c:v>
                </c:pt>
                <c:pt idx="224">
                  <c:v>2240.0</c:v>
                </c:pt>
                <c:pt idx="225">
                  <c:v>2250.0</c:v>
                </c:pt>
                <c:pt idx="226">
                  <c:v>2260.0</c:v>
                </c:pt>
                <c:pt idx="227">
                  <c:v>2270.0</c:v>
                </c:pt>
                <c:pt idx="228">
                  <c:v>2280.0</c:v>
                </c:pt>
                <c:pt idx="229">
                  <c:v>2290.0</c:v>
                </c:pt>
                <c:pt idx="230">
                  <c:v>2300.0</c:v>
                </c:pt>
                <c:pt idx="231">
                  <c:v>2310.0</c:v>
                </c:pt>
                <c:pt idx="232">
                  <c:v>2320.0</c:v>
                </c:pt>
                <c:pt idx="233">
                  <c:v>2330.0</c:v>
                </c:pt>
                <c:pt idx="234">
                  <c:v>2340.0</c:v>
                </c:pt>
                <c:pt idx="235">
                  <c:v>2350.0</c:v>
                </c:pt>
                <c:pt idx="236">
                  <c:v>2360.0</c:v>
                </c:pt>
                <c:pt idx="237">
                  <c:v>2370.0</c:v>
                </c:pt>
                <c:pt idx="238">
                  <c:v>2380.0</c:v>
                </c:pt>
                <c:pt idx="239">
                  <c:v>2390.0</c:v>
                </c:pt>
                <c:pt idx="240">
                  <c:v>2400.0</c:v>
                </c:pt>
                <c:pt idx="241">
                  <c:v>2410.0</c:v>
                </c:pt>
                <c:pt idx="242">
                  <c:v>2420.0</c:v>
                </c:pt>
                <c:pt idx="243">
                  <c:v>2430.0</c:v>
                </c:pt>
                <c:pt idx="244">
                  <c:v>2440.0</c:v>
                </c:pt>
                <c:pt idx="245">
                  <c:v>2450.0</c:v>
                </c:pt>
                <c:pt idx="246">
                  <c:v>2460.0</c:v>
                </c:pt>
                <c:pt idx="247">
                  <c:v>2470.0</c:v>
                </c:pt>
                <c:pt idx="248">
                  <c:v>2480.0</c:v>
                </c:pt>
                <c:pt idx="249">
                  <c:v>2490.0</c:v>
                </c:pt>
                <c:pt idx="250">
                  <c:v>2500.0</c:v>
                </c:pt>
                <c:pt idx="251">
                  <c:v>2510.0</c:v>
                </c:pt>
                <c:pt idx="252">
                  <c:v>2520.0</c:v>
                </c:pt>
                <c:pt idx="253">
                  <c:v>2530.0</c:v>
                </c:pt>
                <c:pt idx="254">
                  <c:v>2540.0</c:v>
                </c:pt>
                <c:pt idx="255">
                  <c:v>2550.0</c:v>
                </c:pt>
                <c:pt idx="256">
                  <c:v>2560.0</c:v>
                </c:pt>
                <c:pt idx="257">
                  <c:v>2570.0</c:v>
                </c:pt>
                <c:pt idx="258">
                  <c:v>2580.0</c:v>
                </c:pt>
                <c:pt idx="259">
                  <c:v>2590.0</c:v>
                </c:pt>
                <c:pt idx="260">
                  <c:v>2600.0</c:v>
                </c:pt>
                <c:pt idx="261">
                  <c:v>2610.0</c:v>
                </c:pt>
                <c:pt idx="262">
                  <c:v>2620.0</c:v>
                </c:pt>
                <c:pt idx="263">
                  <c:v>2630.0</c:v>
                </c:pt>
                <c:pt idx="264">
                  <c:v>2640.0</c:v>
                </c:pt>
                <c:pt idx="265">
                  <c:v>2650.0</c:v>
                </c:pt>
                <c:pt idx="266">
                  <c:v>2660.0</c:v>
                </c:pt>
                <c:pt idx="267">
                  <c:v>2670.0</c:v>
                </c:pt>
                <c:pt idx="268">
                  <c:v>2680.0</c:v>
                </c:pt>
                <c:pt idx="269">
                  <c:v>2690.0</c:v>
                </c:pt>
                <c:pt idx="270">
                  <c:v>2700.0</c:v>
                </c:pt>
                <c:pt idx="271">
                  <c:v>2710.0</c:v>
                </c:pt>
                <c:pt idx="272">
                  <c:v>2720.0</c:v>
                </c:pt>
                <c:pt idx="273">
                  <c:v>2730.0</c:v>
                </c:pt>
                <c:pt idx="274">
                  <c:v>2740.0</c:v>
                </c:pt>
                <c:pt idx="275">
                  <c:v>2750.0</c:v>
                </c:pt>
                <c:pt idx="276">
                  <c:v>2760.0</c:v>
                </c:pt>
                <c:pt idx="277">
                  <c:v>2770.0</c:v>
                </c:pt>
                <c:pt idx="278">
                  <c:v>2780.0</c:v>
                </c:pt>
                <c:pt idx="279">
                  <c:v>2790.0</c:v>
                </c:pt>
                <c:pt idx="280">
                  <c:v>2800.0</c:v>
                </c:pt>
                <c:pt idx="281">
                  <c:v>2810.0</c:v>
                </c:pt>
                <c:pt idx="282">
                  <c:v>2820.0</c:v>
                </c:pt>
                <c:pt idx="283">
                  <c:v>2830.0</c:v>
                </c:pt>
                <c:pt idx="284">
                  <c:v>2840.0</c:v>
                </c:pt>
                <c:pt idx="285">
                  <c:v>2850.0</c:v>
                </c:pt>
                <c:pt idx="286">
                  <c:v>2860.0</c:v>
                </c:pt>
                <c:pt idx="287">
                  <c:v>2870.0</c:v>
                </c:pt>
                <c:pt idx="288">
                  <c:v>2880.0</c:v>
                </c:pt>
                <c:pt idx="289">
                  <c:v>2890.0</c:v>
                </c:pt>
                <c:pt idx="290">
                  <c:v>2900.0</c:v>
                </c:pt>
                <c:pt idx="291">
                  <c:v>2910.0</c:v>
                </c:pt>
                <c:pt idx="292">
                  <c:v>2920.0</c:v>
                </c:pt>
                <c:pt idx="293">
                  <c:v>2930.0</c:v>
                </c:pt>
                <c:pt idx="294">
                  <c:v>2940.0</c:v>
                </c:pt>
                <c:pt idx="295">
                  <c:v>2950.0</c:v>
                </c:pt>
                <c:pt idx="296">
                  <c:v>2960.0</c:v>
                </c:pt>
                <c:pt idx="297">
                  <c:v>2970.0</c:v>
                </c:pt>
                <c:pt idx="298">
                  <c:v>2980.0</c:v>
                </c:pt>
                <c:pt idx="299">
                  <c:v>2990.0</c:v>
                </c:pt>
                <c:pt idx="300">
                  <c:v>3000.0</c:v>
                </c:pt>
              </c:numCache>
            </c:numRef>
          </c:cat>
          <c:val>
            <c:numRef>
              <c:f>'Loss of hunting dogs'!$B$2:$B$122</c:f>
              <c:numCache>
                <c:formatCode>0.00</c:formatCode>
                <c:ptCount val="121"/>
                <c:pt idx="0">
                  <c:v>1.0</c:v>
                </c:pt>
                <c:pt idx="1">
                  <c:v>0.990049833749168</c:v>
                </c:pt>
                <c:pt idx="2">
                  <c:v>0.960789439152323</c:v>
                </c:pt>
                <c:pt idx="3">
                  <c:v>0.913931185271228</c:v>
                </c:pt>
                <c:pt idx="4">
                  <c:v>0.852143788966211</c:v>
                </c:pt>
                <c:pt idx="5">
                  <c:v>0.778800783071405</c:v>
                </c:pt>
                <c:pt idx="6">
                  <c:v>0.697676326071031</c:v>
                </c:pt>
                <c:pt idx="7">
                  <c:v>0.612626394184416</c:v>
                </c:pt>
                <c:pt idx="8">
                  <c:v>0.527292424043049</c:v>
                </c:pt>
                <c:pt idx="9">
                  <c:v>0.444858066222941</c:v>
                </c:pt>
                <c:pt idx="10">
                  <c:v>0.367879441171442</c:v>
                </c:pt>
                <c:pt idx="11">
                  <c:v>0.298197279429887</c:v>
                </c:pt>
                <c:pt idx="12">
                  <c:v>0.236927758682122</c:v>
                </c:pt>
                <c:pt idx="13">
                  <c:v>0.184519523992989</c:v>
                </c:pt>
                <c:pt idx="14">
                  <c:v>0.140858420921045</c:v>
                </c:pt>
                <c:pt idx="15">
                  <c:v>0.105399224561864</c:v>
                </c:pt>
                <c:pt idx="16">
                  <c:v>0.0773047404432997</c:v>
                </c:pt>
                <c:pt idx="17">
                  <c:v>0.0555762126114831</c:v>
                </c:pt>
                <c:pt idx="18">
                  <c:v>0.0391638950989871</c:v>
                </c:pt>
                <c:pt idx="19">
                  <c:v>0.0270518468663504</c:v>
                </c:pt>
                <c:pt idx="20">
                  <c:v>0.0183156388887342</c:v>
                </c:pt>
                <c:pt idx="21">
                  <c:v>0.0121551783299149</c:v>
                </c:pt>
                <c:pt idx="22">
                  <c:v>0.00790705405159344</c:v>
                </c:pt>
                <c:pt idx="23">
                  <c:v>0.00504176025969098</c:v>
                </c:pt>
                <c:pt idx="24">
                  <c:v>0.00315111159844444</c:v>
                </c:pt>
                <c:pt idx="25">
                  <c:v>0.00193045413622771</c:v>
                </c:pt>
                <c:pt idx="26">
                  <c:v>0.00115922917390459</c:v>
                </c:pt>
                <c:pt idx="27">
                  <c:v>0.000682328052756377</c:v>
                </c:pt>
                <c:pt idx="28">
                  <c:v>0.000393669040655078</c:v>
                </c:pt>
                <c:pt idx="29">
                  <c:v>0.000222629856918889</c:v>
                </c:pt>
                <c:pt idx="30">
                  <c:v>0.00012340980408668</c:v>
                </c:pt>
                <c:pt idx="31">
                  <c:v>6.7054824302811E-5</c:v>
                </c:pt>
                <c:pt idx="32">
                  <c:v>3.57128496416352E-5</c:v>
                </c:pt>
                <c:pt idx="33">
                  <c:v>1.86437423315168E-5</c:v>
                </c:pt>
                <c:pt idx="34">
                  <c:v>9.54016287307923E-6</c:v>
                </c:pt>
                <c:pt idx="35">
                  <c:v>4.78511739212901E-6</c:v>
                </c:pt>
                <c:pt idx="36">
                  <c:v>2.35257520000977E-6</c:v>
                </c:pt>
                <c:pt idx="37">
                  <c:v>1.13372713874796E-6</c:v>
                </c:pt>
                <c:pt idx="38">
                  <c:v>5.3553478027931E-7</c:v>
                </c:pt>
                <c:pt idx="39">
                  <c:v>2.47959601804503E-7</c:v>
                </c:pt>
                <c:pt idx="40">
                  <c:v>1.12535174719259E-7</c:v>
                </c:pt>
                <c:pt idx="41">
                  <c:v>5.00621802076703E-8</c:v>
                </c:pt>
                <c:pt idx="42">
                  <c:v>2.18295779512548E-8</c:v>
                </c:pt>
                <c:pt idx="43">
                  <c:v>9.33028757450498E-9</c:v>
                </c:pt>
                <c:pt idx="44">
                  <c:v>3.90893843426486E-9</c:v>
                </c:pt>
                <c:pt idx="45">
                  <c:v>1.60522805518561E-9</c:v>
                </c:pt>
                <c:pt idx="46">
                  <c:v>6.46143177310611E-10</c:v>
                </c:pt>
                <c:pt idx="47">
                  <c:v>2.54938188039197E-10</c:v>
                </c:pt>
                <c:pt idx="48">
                  <c:v>9.85950557599151E-11</c:v>
                </c:pt>
                <c:pt idx="49">
                  <c:v>3.73757132794426E-11</c:v>
                </c:pt>
                <c:pt idx="50">
                  <c:v>1.3887943864964E-11</c:v>
                </c:pt>
                <c:pt idx="51">
                  <c:v>5.05825274284379E-12</c:v>
                </c:pt>
                <c:pt idx="52">
                  <c:v>1.80583143751321E-12</c:v>
                </c:pt>
                <c:pt idx="53">
                  <c:v>6.31928588517537E-13</c:v>
                </c:pt>
                <c:pt idx="54">
                  <c:v>2.16756888261896E-13</c:v>
                </c:pt>
                <c:pt idx="55">
                  <c:v>7.2877240958197E-14</c:v>
                </c:pt>
                <c:pt idx="56">
                  <c:v>2.40173478162095E-14</c:v>
                </c:pt>
                <c:pt idx="57">
                  <c:v>7.75840207569608E-15</c:v>
                </c:pt>
                <c:pt idx="58">
                  <c:v>2.45659536879214E-15</c:v>
                </c:pt>
                <c:pt idx="59">
                  <c:v>7.62445990538975E-16</c:v>
                </c:pt>
                <c:pt idx="60">
                  <c:v>2.31952283024357E-16</c:v>
                </c:pt>
                <c:pt idx="61">
                  <c:v>6.91675397554147E-17</c:v>
                </c:pt>
                <c:pt idx="62">
                  <c:v>2.02171584869533E-17</c:v>
                </c:pt>
                <c:pt idx="63">
                  <c:v>5.79231288539486E-18</c:v>
                </c:pt>
                <c:pt idx="64">
                  <c:v>1.62666462145324E-18</c:v>
                </c:pt>
                <c:pt idx="65">
                  <c:v>4.47773244171831E-19</c:v>
                </c:pt>
                <c:pt idx="66">
                  <c:v>1.20818201989997E-19</c:v>
                </c:pt>
                <c:pt idx="67">
                  <c:v>3.19536671774835E-20</c:v>
                </c:pt>
                <c:pt idx="68">
                  <c:v>8.28367700768289E-21</c:v>
                </c:pt>
                <c:pt idx="69">
                  <c:v>2.10493997833974E-21</c:v>
                </c:pt>
                <c:pt idx="70">
                  <c:v>5.24288566336349E-22</c:v>
                </c:pt>
                <c:pt idx="71">
                  <c:v>1.28001531905164E-22</c:v>
                </c:pt>
                <c:pt idx="72">
                  <c:v>3.06319086457743E-23</c:v>
                </c:pt>
                <c:pt idx="73">
                  <c:v>7.18533563590223E-24</c:v>
                </c:pt>
                <c:pt idx="74">
                  <c:v>1.65209178231426E-24</c:v>
                </c:pt>
                <c:pt idx="75">
                  <c:v>3.72336312175054E-25</c:v>
                </c:pt>
                <c:pt idx="76">
                  <c:v>8.22528065160666E-26</c:v>
                </c:pt>
                <c:pt idx="77">
                  <c:v>1.78106663475708E-26</c:v>
                </c:pt>
                <c:pt idx="78">
                  <c:v>3.7802778447761E-27</c:v>
                </c:pt>
                <c:pt idx="79">
                  <c:v>7.86468593576645E-28</c:v>
                </c:pt>
                <c:pt idx="80">
                  <c:v>1.60381089054864E-28</c:v>
                </c:pt>
                <c:pt idx="81">
                  <c:v>3.205819323395E-29</c:v>
                </c:pt>
                <c:pt idx="82">
                  <c:v>6.28114814760596E-30</c:v>
                </c:pt>
                <c:pt idx="83">
                  <c:v>1.20629392778115E-30</c:v>
                </c:pt>
                <c:pt idx="84">
                  <c:v>2.27081292202639E-31</c:v>
                </c:pt>
                <c:pt idx="85">
                  <c:v>4.19009319449442E-32</c:v>
                </c:pt>
                <c:pt idx="86">
                  <c:v>7.57844526761835E-33</c:v>
                </c:pt>
                <c:pt idx="87">
                  <c:v>1.34354019775874E-33</c:v>
                </c:pt>
                <c:pt idx="88">
                  <c:v>2.33472278348728E-34</c:v>
                </c:pt>
                <c:pt idx="89">
                  <c:v>3.97680309790165E-35</c:v>
                </c:pt>
                <c:pt idx="90">
                  <c:v>6.63967719958077E-36</c:v>
                </c:pt>
                <c:pt idx="91">
                  <c:v>1.08661064074598E-36</c:v>
                </c:pt>
                <c:pt idx="92">
                  <c:v>1.74307089664529E-37</c:v>
                </c:pt>
                <c:pt idx="93">
                  <c:v>2.74075528472258E-38</c:v>
                </c:pt>
                <c:pt idx="94">
                  <c:v>4.22415240620621E-39</c:v>
                </c:pt>
                <c:pt idx="95">
                  <c:v>6.38150344806082E-40</c:v>
                </c:pt>
                <c:pt idx="96">
                  <c:v>9.44975497649114E-41</c:v>
                </c:pt>
                <c:pt idx="97">
                  <c:v>1.37161491094935E-41</c:v>
                </c:pt>
                <c:pt idx="98">
                  <c:v>1.95145238029537E-42</c:v>
                </c:pt>
                <c:pt idx="99">
                  <c:v>2.72143414009373E-43</c:v>
                </c:pt>
                <c:pt idx="100">
                  <c:v>3.72007597602086E-44</c:v>
                </c:pt>
                <c:pt idx="101">
                  <c:v>4.98448049694293E-45</c:v>
                </c:pt>
                <c:pt idx="102">
                  <c:v>6.546393437205E-46</c:v>
                </c:pt>
                <c:pt idx="103">
                  <c:v>8.42749327986422E-47</c:v>
                </c:pt>
                <c:pt idx="104">
                  <c:v>1.06342982733361E-47</c:v>
                </c:pt>
                <c:pt idx="105">
                  <c:v>1.31532589485747E-48</c:v>
                </c:pt>
                <c:pt idx="106">
                  <c:v>1.59467436689687E-49</c:v>
                </c:pt>
                <c:pt idx="107">
                  <c:v>1.89506786337827E-50</c:v>
                </c:pt>
                <c:pt idx="108">
                  <c:v>2.20745383989242E-51</c:v>
                </c:pt>
                <c:pt idx="109">
                  <c:v>2.52041818879591E-52</c:v>
                </c:pt>
                <c:pt idx="110">
                  <c:v>2.82077008846016E-53</c:v>
                </c:pt>
                <c:pt idx="111">
                  <c:v>3.09440308017234E-54</c:v>
                </c:pt>
                <c:pt idx="112">
                  <c:v>3.32736305418298E-55</c:v>
                </c:pt>
                <c:pt idx="113">
                  <c:v>3.50701485746683E-56</c:v>
                </c:pt>
                <c:pt idx="114">
                  <c:v>3.62317350508722E-57</c:v>
                </c:pt>
                <c:pt idx="115">
                  <c:v>3.66905961542919E-58</c:v>
                </c:pt>
                <c:pt idx="116">
                  <c:v>3.64195449474453E-59</c:v>
                </c:pt>
                <c:pt idx="117">
                  <c:v>3.54346683432247E-60</c:v>
                </c:pt>
                <c:pt idx="118">
                  <c:v>3.37937463327921E-61</c:v>
                </c:pt>
                <c:pt idx="119">
                  <c:v>3.15906395084587E-62</c:v>
                </c:pt>
                <c:pt idx="120">
                  <c:v>2.89464031164833E-63</c:v>
                </c:pt>
              </c:numCache>
            </c:numRef>
          </c:val>
          <c:smooth val="0"/>
        </c:ser>
        <c:dLbls>
          <c:showLegendKey val="0"/>
          <c:showVal val="0"/>
          <c:showCatName val="0"/>
          <c:showSerName val="0"/>
          <c:showPercent val="0"/>
          <c:showBubbleSize val="0"/>
        </c:dLbls>
        <c:marker val="1"/>
        <c:smooth val="0"/>
        <c:axId val="2109964952"/>
        <c:axId val="2109970648"/>
      </c:lineChart>
      <c:catAx>
        <c:axId val="2109964952"/>
        <c:scaling>
          <c:orientation val="minMax"/>
        </c:scaling>
        <c:delete val="0"/>
        <c:axPos val="b"/>
        <c:title>
          <c:tx>
            <c:rich>
              <a:bodyPr/>
              <a:lstStyle/>
              <a:p>
                <a:pPr>
                  <a:defRPr sz="1000"/>
                </a:pPr>
                <a:r>
                  <a:rPr lang="sv-SE" sz="1000" b="1" i="0" baseline="0">
                    <a:effectLst/>
                  </a:rPr>
                  <a:t>Wolf population</a:t>
                </a:r>
                <a:endParaRPr lang="sv-SE" sz="1000">
                  <a:effectLst/>
                </a:endParaRPr>
              </a:p>
            </c:rich>
          </c:tx>
          <c:overlay val="0"/>
        </c:title>
        <c:numFmt formatCode="General" sourceLinked="1"/>
        <c:majorTickMark val="out"/>
        <c:minorTickMark val="none"/>
        <c:tickLblPos val="nextTo"/>
        <c:crossAx val="2109970648"/>
        <c:crosses val="autoZero"/>
        <c:auto val="1"/>
        <c:lblAlgn val="ctr"/>
        <c:lblOffset val="100"/>
        <c:noMultiLvlLbl val="0"/>
      </c:catAx>
      <c:valAx>
        <c:axId val="2109970648"/>
        <c:scaling>
          <c:orientation val="minMax"/>
        </c:scaling>
        <c:delete val="0"/>
        <c:axPos val="l"/>
        <c:majorGridlines/>
        <c:title>
          <c:tx>
            <c:rich>
              <a:bodyPr rot="-5400000" vert="horz"/>
              <a:lstStyle/>
              <a:p>
                <a:pPr>
                  <a:defRPr sz="1000"/>
                </a:pPr>
                <a:r>
                  <a:rPr lang="sv-SE" sz="1000" b="1" i="0" baseline="0">
                    <a:effectLst/>
                  </a:rPr>
                  <a:t>Satisfaction level</a:t>
                </a:r>
                <a:endParaRPr lang="sv-SE" sz="1000">
                  <a:effectLst/>
                </a:endParaRPr>
              </a:p>
            </c:rich>
          </c:tx>
          <c:overlay val="0"/>
        </c:title>
        <c:numFmt formatCode="0.00" sourceLinked="1"/>
        <c:majorTickMark val="out"/>
        <c:minorTickMark val="none"/>
        <c:tickLblPos val="nextTo"/>
        <c:crossAx val="2109964952"/>
        <c:crosses val="autoZero"/>
        <c:crossBetween val="between"/>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Tax!$B$1</c:f>
              <c:strCache>
                <c:ptCount val="1"/>
                <c:pt idx="0">
                  <c:v>Tax</c:v>
                </c:pt>
              </c:strCache>
            </c:strRef>
          </c:tx>
          <c:marker>
            <c:symbol val="none"/>
          </c:marker>
          <c:cat>
            <c:numRef>
              <c:f>Tax!$A$2:$A$322</c:f>
              <c:numCache>
                <c:formatCode>General</c:formatCode>
                <c:ptCount val="3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pt idx="121">
                  <c:v>1210.0</c:v>
                </c:pt>
                <c:pt idx="122">
                  <c:v>1220.0</c:v>
                </c:pt>
                <c:pt idx="123">
                  <c:v>1230.0</c:v>
                </c:pt>
                <c:pt idx="124">
                  <c:v>1240.0</c:v>
                </c:pt>
                <c:pt idx="125">
                  <c:v>1250.0</c:v>
                </c:pt>
                <c:pt idx="126">
                  <c:v>1260.0</c:v>
                </c:pt>
                <c:pt idx="127">
                  <c:v>1270.0</c:v>
                </c:pt>
                <c:pt idx="128">
                  <c:v>1280.0</c:v>
                </c:pt>
                <c:pt idx="129">
                  <c:v>1290.0</c:v>
                </c:pt>
                <c:pt idx="130">
                  <c:v>1300.0</c:v>
                </c:pt>
                <c:pt idx="131">
                  <c:v>1310.0</c:v>
                </c:pt>
                <c:pt idx="132">
                  <c:v>1320.0</c:v>
                </c:pt>
                <c:pt idx="133">
                  <c:v>1330.0</c:v>
                </c:pt>
                <c:pt idx="134">
                  <c:v>1340.0</c:v>
                </c:pt>
                <c:pt idx="135">
                  <c:v>1350.0</c:v>
                </c:pt>
                <c:pt idx="136">
                  <c:v>1360.0</c:v>
                </c:pt>
                <c:pt idx="137">
                  <c:v>1370.0</c:v>
                </c:pt>
                <c:pt idx="138">
                  <c:v>1380.0</c:v>
                </c:pt>
                <c:pt idx="139">
                  <c:v>1390.0</c:v>
                </c:pt>
                <c:pt idx="140">
                  <c:v>1400.0</c:v>
                </c:pt>
                <c:pt idx="141">
                  <c:v>1410.0</c:v>
                </c:pt>
                <c:pt idx="142">
                  <c:v>1420.0</c:v>
                </c:pt>
                <c:pt idx="143">
                  <c:v>1430.0</c:v>
                </c:pt>
                <c:pt idx="144">
                  <c:v>1440.0</c:v>
                </c:pt>
                <c:pt idx="145">
                  <c:v>1450.0</c:v>
                </c:pt>
                <c:pt idx="146">
                  <c:v>1460.0</c:v>
                </c:pt>
                <c:pt idx="147">
                  <c:v>1470.0</c:v>
                </c:pt>
                <c:pt idx="148">
                  <c:v>1480.0</c:v>
                </c:pt>
                <c:pt idx="149">
                  <c:v>1490.0</c:v>
                </c:pt>
                <c:pt idx="150">
                  <c:v>1500.0</c:v>
                </c:pt>
                <c:pt idx="151">
                  <c:v>1510.0</c:v>
                </c:pt>
                <c:pt idx="152">
                  <c:v>1520.0</c:v>
                </c:pt>
                <c:pt idx="153">
                  <c:v>1530.0</c:v>
                </c:pt>
                <c:pt idx="154">
                  <c:v>1540.0</c:v>
                </c:pt>
                <c:pt idx="155">
                  <c:v>1550.0</c:v>
                </c:pt>
                <c:pt idx="156">
                  <c:v>1560.0</c:v>
                </c:pt>
                <c:pt idx="157">
                  <c:v>1570.0</c:v>
                </c:pt>
                <c:pt idx="158">
                  <c:v>1580.0</c:v>
                </c:pt>
                <c:pt idx="159">
                  <c:v>1590.0</c:v>
                </c:pt>
                <c:pt idx="160">
                  <c:v>1600.0</c:v>
                </c:pt>
                <c:pt idx="161">
                  <c:v>1610.0</c:v>
                </c:pt>
                <c:pt idx="162">
                  <c:v>1620.0</c:v>
                </c:pt>
                <c:pt idx="163">
                  <c:v>1630.0</c:v>
                </c:pt>
                <c:pt idx="164">
                  <c:v>1640.0</c:v>
                </c:pt>
                <c:pt idx="165">
                  <c:v>1650.0</c:v>
                </c:pt>
                <c:pt idx="166">
                  <c:v>1660.0</c:v>
                </c:pt>
                <c:pt idx="167">
                  <c:v>1670.0</c:v>
                </c:pt>
                <c:pt idx="168">
                  <c:v>1680.0</c:v>
                </c:pt>
                <c:pt idx="169">
                  <c:v>1690.0</c:v>
                </c:pt>
                <c:pt idx="170">
                  <c:v>1700.0</c:v>
                </c:pt>
                <c:pt idx="171">
                  <c:v>1710.0</c:v>
                </c:pt>
                <c:pt idx="172">
                  <c:v>1720.0</c:v>
                </c:pt>
                <c:pt idx="173">
                  <c:v>1730.0</c:v>
                </c:pt>
                <c:pt idx="174">
                  <c:v>1740.0</c:v>
                </c:pt>
                <c:pt idx="175">
                  <c:v>1750.0</c:v>
                </c:pt>
                <c:pt idx="176">
                  <c:v>1760.0</c:v>
                </c:pt>
                <c:pt idx="177">
                  <c:v>1770.0</c:v>
                </c:pt>
                <c:pt idx="178">
                  <c:v>1780.0</c:v>
                </c:pt>
                <c:pt idx="179">
                  <c:v>1790.0</c:v>
                </c:pt>
                <c:pt idx="180">
                  <c:v>1800.0</c:v>
                </c:pt>
                <c:pt idx="181">
                  <c:v>1810.0</c:v>
                </c:pt>
                <c:pt idx="182">
                  <c:v>1820.0</c:v>
                </c:pt>
                <c:pt idx="183">
                  <c:v>1830.0</c:v>
                </c:pt>
                <c:pt idx="184">
                  <c:v>1840.0</c:v>
                </c:pt>
                <c:pt idx="185">
                  <c:v>1850.0</c:v>
                </c:pt>
                <c:pt idx="186">
                  <c:v>1860.0</c:v>
                </c:pt>
                <c:pt idx="187">
                  <c:v>1870.0</c:v>
                </c:pt>
                <c:pt idx="188">
                  <c:v>1880.0</c:v>
                </c:pt>
                <c:pt idx="189">
                  <c:v>1890.0</c:v>
                </c:pt>
                <c:pt idx="190">
                  <c:v>1900.0</c:v>
                </c:pt>
                <c:pt idx="191">
                  <c:v>1910.0</c:v>
                </c:pt>
                <c:pt idx="192">
                  <c:v>1920.0</c:v>
                </c:pt>
                <c:pt idx="193">
                  <c:v>1930.0</c:v>
                </c:pt>
                <c:pt idx="194">
                  <c:v>1940.0</c:v>
                </c:pt>
                <c:pt idx="195">
                  <c:v>1950.0</c:v>
                </c:pt>
                <c:pt idx="196">
                  <c:v>1960.0</c:v>
                </c:pt>
                <c:pt idx="197">
                  <c:v>1970.0</c:v>
                </c:pt>
                <c:pt idx="198">
                  <c:v>1980.0</c:v>
                </c:pt>
                <c:pt idx="199">
                  <c:v>1990.0</c:v>
                </c:pt>
                <c:pt idx="200">
                  <c:v>2000.0</c:v>
                </c:pt>
                <c:pt idx="201">
                  <c:v>2010.0</c:v>
                </c:pt>
                <c:pt idx="202">
                  <c:v>2020.0</c:v>
                </c:pt>
                <c:pt idx="203">
                  <c:v>2030.0</c:v>
                </c:pt>
                <c:pt idx="204">
                  <c:v>2040.0</c:v>
                </c:pt>
                <c:pt idx="205">
                  <c:v>2050.0</c:v>
                </c:pt>
                <c:pt idx="206">
                  <c:v>2060.0</c:v>
                </c:pt>
                <c:pt idx="207">
                  <c:v>2070.0</c:v>
                </c:pt>
                <c:pt idx="208">
                  <c:v>2080.0</c:v>
                </c:pt>
                <c:pt idx="209">
                  <c:v>2090.0</c:v>
                </c:pt>
                <c:pt idx="210">
                  <c:v>2100.0</c:v>
                </c:pt>
                <c:pt idx="211">
                  <c:v>2110.0</c:v>
                </c:pt>
                <c:pt idx="212">
                  <c:v>2120.0</c:v>
                </c:pt>
                <c:pt idx="213">
                  <c:v>2130.0</c:v>
                </c:pt>
                <c:pt idx="214">
                  <c:v>2140.0</c:v>
                </c:pt>
                <c:pt idx="215">
                  <c:v>2150.0</c:v>
                </c:pt>
                <c:pt idx="216">
                  <c:v>2160.0</c:v>
                </c:pt>
                <c:pt idx="217">
                  <c:v>2170.0</c:v>
                </c:pt>
                <c:pt idx="218">
                  <c:v>2180.0</c:v>
                </c:pt>
                <c:pt idx="219">
                  <c:v>2190.0</c:v>
                </c:pt>
                <c:pt idx="220">
                  <c:v>2200.0</c:v>
                </c:pt>
                <c:pt idx="221">
                  <c:v>2210.0</c:v>
                </c:pt>
                <c:pt idx="222">
                  <c:v>2220.0</c:v>
                </c:pt>
                <c:pt idx="223">
                  <c:v>2230.0</c:v>
                </c:pt>
                <c:pt idx="224">
                  <c:v>2240.0</c:v>
                </c:pt>
                <c:pt idx="225">
                  <c:v>2250.0</c:v>
                </c:pt>
                <c:pt idx="226">
                  <c:v>2260.0</c:v>
                </c:pt>
                <c:pt idx="227">
                  <c:v>2270.0</c:v>
                </c:pt>
                <c:pt idx="228">
                  <c:v>2280.0</c:v>
                </c:pt>
                <c:pt idx="229">
                  <c:v>2290.0</c:v>
                </c:pt>
                <c:pt idx="230">
                  <c:v>2300.0</c:v>
                </c:pt>
                <c:pt idx="231">
                  <c:v>2310.0</c:v>
                </c:pt>
                <c:pt idx="232">
                  <c:v>2320.0</c:v>
                </c:pt>
                <c:pt idx="233">
                  <c:v>2330.0</c:v>
                </c:pt>
                <c:pt idx="234">
                  <c:v>2340.0</c:v>
                </c:pt>
                <c:pt idx="235">
                  <c:v>2350.0</c:v>
                </c:pt>
                <c:pt idx="236">
                  <c:v>2360.0</c:v>
                </c:pt>
                <c:pt idx="237">
                  <c:v>2370.0</c:v>
                </c:pt>
                <c:pt idx="238">
                  <c:v>2380.0</c:v>
                </c:pt>
                <c:pt idx="239">
                  <c:v>2390.0</c:v>
                </c:pt>
                <c:pt idx="240">
                  <c:v>2400.0</c:v>
                </c:pt>
                <c:pt idx="241">
                  <c:v>2410.0</c:v>
                </c:pt>
                <c:pt idx="242">
                  <c:v>2420.0</c:v>
                </c:pt>
                <c:pt idx="243">
                  <c:v>2430.0</c:v>
                </c:pt>
                <c:pt idx="244">
                  <c:v>2440.0</c:v>
                </c:pt>
                <c:pt idx="245">
                  <c:v>2450.0</c:v>
                </c:pt>
                <c:pt idx="246">
                  <c:v>2460.0</c:v>
                </c:pt>
                <c:pt idx="247">
                  <c:v>2470.0</c:v>
                </c:pt>
                <c:pt idx="248">
                  <c:v>2480.0</c:v>
                </c:pt>
                <c:pt idx="249">
                  <c:v>2490.0</c:v>
                </c:pt>
                <c:pt idx="250">
                  <c:v>2500.0</c:v>
                </c:pt>
                <c:pt idx="251">
                  <c:v>2510.0</c:v>
                </c:pt>
                <c:pt idx="252">
                  <c:v>2520.0</c:v>
                </c:pt>
                <c:pt idx="253">
                  <c:v>2530.0</c:v>
                </c:pt>
                <c:pt idx="254">
                  <c:v>2540.0</c:v>
                </c:pt>
                <c:pt idx="255">
                  <c:v>2550.0</c:v>
                </c:pt>
                <c:pt idx="256">
                  <c:v>2560.0</c:v>
                </c:pt>
                <c:pt idx="257">
                  <c:v>2570.0</c:v>
                </c:pt>
                <c:pt idx="258">
                  <c:v>2580.0</c:v>
                </c:pt>
                <c:pt idx="259">
                  <c:v>2590.0</c:v>
                </c:pt>
                <c:pt idx="260">
                  <c:v>2600.0</c:v>
                </c:pt>
                <c:pt idx="261">
                  <c:v>2610.0</c:v>
                </c:pt>
                <c:pt idx="262">
                  <c:v>2620.0</c:v>
                </c:pt>
                <c:pt idx="263">
                  <c:v>2630.0</c:v>
                </c:pt>
                <c:pt idx="264">
                  <c:v>2640.0</c:v>
                </c:pt>
                <c:pt idx="265">
                  <c:v>2650.0</c:v>
                </c:pt>
                <c:pt idx="266">
                  <c:v>2660.0</c:v>
                </c:pt>
                <c:pt idx="267">
                  <c:v>2670.0</c:v>
                </c:pt>
                <c:pt idx="268">
                  <c:v>2680.0</c:v>
                </c:pt>
                <c:pt idx="269">
                  <c:v>2690.0</c:v>
                </c:pt>
                <c:pt idx="270">
                  <c:v>2700.0</c:v>
                </c:pt>
                <c:pt idx="271">
                  <c:v>2710.0</c:v>
                </c:pt>
                <c:pt idx="272">
                  <c:v>2720.0</c:v>
                </c:pt>
                <c:pt idx="273">
                  <c:v>2730.0</c:v>
                </c:pt>
                <c:pt idx="274">
                  <c:v>2740.0</c:v>
                </c:pt>
                <c:pt idx="275">
                  <c:v>2750.0</c:v>
                </c:pt>
                <c:pt idx="276">
                  <c:v>2760.0</c:v>
                </c:pt>
                <c:pt idx="277">
                  <c:v>2770.0</c:v>
                </c:pt>
                <c:pt idx="278">
                  <c:v>2780.0</c:v>
                </c:pt>
                <c:pt idx="279">
                  <c:v>2790.0</c:v>
                </c:pt>
                <c:pt idx="280">
                  <c:v>2800.0</c:v>
                </c:pt>
                <c:pt idx="281">
                  <c:v>2810.0</c:v>
                </c:pt>
                <c:pt idx="282">
                  <c:v>2820.0</c:v>
                </c:pt>
                <c:pt idx="283">
                  <c:v>2830.0</c:v>
                </c:pt>
                <c:pt idx="284">
                  <c:v>2840.0</c:v>
                </c:pt>
                <c:pt idx="285">
                  <c:v>2850.0</c:v>
                </c:pt>
                <c:pt idx="286">
                  <c:v>2860.0</c:v>
                </c:pt>
                <c:pt idx="287">
                  <c:v>2870.0</c:v>
                </c:pt>
                <c:pt idx="288">
                  <c:v>2880.0</c:v>
                </c:pt>
                <c:pt idx="289">
                  <c:v>2890.0</c:v>
                </c:pt>
                <c:pt idx="290">
                  <c:v>2900.0</c:v>
                </c:pt>
                <c:pt idx="291">
                  <c:v>2910.0</c:v>
                </c:pt>
                <c:pt idx="292">
                  <c:v>2920.0</c:v>
                </c:pt>
                <c:pt idx="293">
                  <c:v>2930.0</c:v>
                </c:pt>
                <c:pt idx="294">
                  <c:v>2940.0</c:v>
                </c:pt>
                <c:pt idx="295">
                  <c:v>2950.0</c:v>
                </c:pt>
                <c:pt idx="296">
                  <c:v>2960.0</c:v>
                </c:pt>
                <c:pt idx="297">
                  <c:v>2970.0</c:v>
                </c:pt>
                <c:pt idx="298">
                  <c:v>2980.0</c:v>
                </c:pt>
                <c:pt idx="299">
                  <c:v>2990.0</c:v>
                </c:pt>
                <c:pt idx="300">
                  <c:v>3000.0</c:v>
                </c:pt>
              </c:numCache>
            </c:numRef>
          </c:cat>
          <c:val>
            <c:numRef>
              <c:f>Tax!$B$2:$B$122</c:f>
              <c:numCache>
                <c:formatCode>0.00</c:formatCode>
                <c:ptCount val="121"/>
                <c:pt idx="0">
                  <c:v>1.0</c:v>
                </c:pt>
                <c:pt idx="1">
                  <c:v>0.999950001249979</c:v>
                </c:pt>
                <c:pt idx="2">
                  <c:v>0.999800019998667</c:v>
                </c:pt>
                <c:pt idx="3">
                  <c:v>0.999550101234814</c:v>
                </c:pt>
                <c:pt idx="4">
                  <c:v>0.999200319914684</c:v>
                </c:pt>
                <c:pt idx="5">
                  <c:v>0.998750780924581</c:v>
                </c:pt>
                <c:pt idx="6">
                  <c:v>0.998201619028437</c:v>
                </c:pt>
                <c:pt idx="7">
                  <c:v>0.997552998800479</c:v>
                </c:pt>
                <c:pt idx="8">
                  <c:v>0.996805114543033</c:v>
                </c:pt>
                <c:pt idx="9">
                  <c:v>0.995958190189514</c:v>
                </c:pt>
                <c:pt idx="10">
                  <c:v>0.995012479192682</c:v>
                </c:pt>
                <c:pt idx="11">
                  <c:v>0.993968264398234</c:v>
                </c:pt>
                <c:pt idx="12">
                  <c:v>0.992825857903814</c:v>
                </c:pt>
                <c:pt idx="13">
                  <c:v>0.99158560090355</c:v>
                </c:pt>
                <c:pt idx="14">
                  <c:v>0.990247863518235</c:v>
                </c:pt>
                <c:pt idx="15">
                  <c:v>0.988813044611233</c:v>
                </c:pt>
                <c:pt idx="16">
                  <c:v>0.98728157159029</c:v>
                </c:pt>
                <c:pt idx="17">
                  <c:v>0.985653900195345</c:v>
                </c:pt>
                <c:pt idx="18">
                  <c:v>0.983930514272508</c:v>
                </c:pt>
                <c:pt idx="19">
                  <c:v>0.982111925534364</c:v>
                </c:pt>
                <c:pt idx="20">
                  <c:v>0.980198673306755</c:v>
                </c:pt>
                <c:pt idx="21">
                  <c:v>0.978191324262237</c:v>
                </c:pt>
                <c:pt idx="22">
                  <c:v>0.97609047214037</c:v>
                </c:pt>
                <c:pt idx="23">
                  <c:v>0.973896737455057</c:v>
                </c:pt>
                <c:pt idx="24">
                  <c:v>0.971610767189123</c:v>
                </c:pt>
                <c:pt idx="25">
                  <c:v>0.969233234476344</c:v>
                </c:pt>
                <c:pt idx="26">
                  <c:v>0.966764838271153</c:v>
                </c:pt>
                <c:pt idx="27">
                  <c:v>0.964206303006236</c:v>
                </c:pt>
                <c:pt idx="28">
                  <c:v>0.961558378238269</c:v>
                </c:pt>
                <c:pt idx="29">
                  <c:v>0.958821838282023</c:v>
                </c:pt>
                <c:pt idx="30">
                  <c:v>0.9559974818331</c:v>
                </c:pt>
                <c:pt idx="31">
                  <c:v>0.953086131579548</c:v>
                </c:pt>
                <c:pt idx="32">
                  <c:v>0.950088633802627</c:v>
                </c:pt>
                <c:pt idx="33">
                  <c:v>0.947005857966986</c:v>
                </c:pt>
                <c:pt idx="34">
                  <c:v>0.943838696300543</c:v>
                </c:pt>
                <c:pt idx="35">
                  <c:v>0.940588063364342</c:v>
                </c:pt>
                <c:pt idx="36">
                  <c:v>0.937254895612678</c:v>
                </c:pt>
                <c:pt idx="37">
                  <c:v>0.933840150943789</c:v>
                </c:pt>
                <c:pt idx="38">
                  <c:v>0.930344808241421</c:v>
                </c:pt>
                <c:pt idx="39">
                  <c:v>0.926769866907555</c:v>
                </c:pt>
                <c:pt idx="40">
                  <c:v>0.923116346386636</c:v>
                </c:pt>
                <c:pt idx="41">
                  <c:v>0.91938528568159</c:v>
                </c:pt>
                <c:pt idx="42">
                  <c:v>0.915577742861978</c:v>
                </c:pt>
                <c:pt idx="43">
                  <c:v>0.911694794564591</c:v>
                </c:pt>
                <c:pt idx="44">
                  <c:v>0.90773753548683</c:v>
                </c:pt>
                <c:pt idx="45">
                  <c:v>0.903707077873196</c:v>
                </c:pt>
                <c:pt idx="46">
                  <c:v>0.899604550995232</c:v>
                </c:pt>
                <c:pt idx="47">
                  <c:v>0.895431100625247</c:v>
                </c:pt>
                <c:pt idx="48">
                  <c:v>0.891187888504185</c:v>
                </c:pt>
                <c:pt idx="49">
                  <c:v>0.886876091803954</c:v>
                </c:pt>
                <c:pt idx="50">
                  <c:v>0.882496902584596</c:v>
                </c:pt>
                <c:pt idx="51">
                  <c:v>0.878051527246616</c:v>
                </c:pt>
                <c:pt idx="52">
                  <c:v>0.87354118597885</c:v>
                </c:pt>
                <c:pt idx="53">
                  <c:v>0.868967112202196</c:v>
                </c:pt>
                <c:pt idx="54">
                  <c:v>0.864330552009586</c:v>
                </c:pt>
                <c:pt idx="55">
                  <c:v>0.859632763602542</c:v>
                </c:pt>
                <c:pt idx="56">
                  <c:v>0.85487501672467</c:v>
                </c:pt>
                <c:pt idx="57">
                  <c:v>0.850058592092447</c:v>
                </c:pt>
                <c:pt idx="58">
                  <c:v>0.845184780823671</c:v>
                </c:pt>
                <c:pt idx="59">
                  <c:v>0.840254883863902</c:v>
                </c:pt>
                <c:pt idx="60">
                  <c:v>0.835270211411272</c:v>
                </c:pt>
                <c:pt idx="61">
                  <c:v>0.830232082340008</c:v>
                </c:pt>
                <c:pt idx="62">
                  <c:v>0.825141823623021</c:v>
                </c:pt>
                <c:pt idx="63">
                  <c:v>0.820000769753909</c:v>
                </c:pt>
                <c:pt idx="64">
                  <c:v>0.814810262168729</c:v>
                </c:pt>
                <c:pt idx="65">
                  <c:v>0.809571648667887</c:v>
                </c:pt>
                <c:pt idx="66">
                  <c:v>0.804286282838474</c:v>
                </c:pt>
                <c:pt idx="67">
                  <c:v>0.798955523477418</c:v>
                </c:pt>
                <c:pt idx="68">
                  <c:v>0.793580734015767</c:v>
                </c:pt>
                <c:pt idx="69">
                  <c:v>0.788163281944452</c:v>
                </c:pt>
                <c:pt idx="70">
                  <c:v>0.782704538241868</c:v>
                </c:pt>
                <c:pt idx="71">
                  <c:v>0.777205876803583</c:v>
                </c:pt>
                <c:pt idx="72">
                  <c:v>0.771668673874526</c:v>
                </c:pt>
                <c:pt idx="73">
                  <c:v>0.766094307483966</c:v>
                </c:pt>
                <c:pt idx="74">
                  <c:v>0.76048415688359</c:v>
                </c:pt>
                <c:pt idx="75">
                  <c:v>0.754839601989007</c:v>
                </c:pt>
                <c:pt idx="76">
                  <c:v>0.749162022824993</c:v>
                </c:pt>
                <c:pt idx="77">
                  <c:v>0.743452798974753</c:v>
                </c:pt>
                <c:pt idx="78">
                  <c:v>0.737713309033535</c:v>
                </c:pt>
                <c:pt idx="79">
                  <c:v>0.731944930066863</c:v>
                </c:pt>
                <c:pt idx="80">
                  <c:v>0.726149037073691</c:v>
                </c:pt>
                <c:pt idx="81">
                  <c:v>0.720327002454755</c:v>
                </c:pt>
                <c:pt idx="82">
                  <c:v>0.714480195486403</c:v>
                </c:pt>
                <c:pt idx="83">
                  <c:v>0.708609981800177</c:v>
                </c:pt>
                <c:pt idx="84">
                  <c:v>0.702717722868398</c:v>
                </c:pt>
                <c:pt idx="85">
                  <c:v>0.696804775496035</c:v>
                </c:pt>
                <c:pt idx="86">
                  <c:v>0.69087249131909</c:v>
                </c:pt>
                <c:pt idx="87">
                  <c:v>0.684922216309753</c:v>
                </c:pt>
                <c:pt idx="88">
                  <c:v>0.678955290288568</c:v>
                </c:pt>
                <c:pt idx="89">
                  <c:v>0.672973046443834</c:v>
                </c:pt>
                <c:pt idx="90">
                  <c:v>0.666976810858475</c:v>
                </c:pt>
                <c:pt idx="91">
                  <c:v>0.660967902044587</c:v>
                </c:pt>
                <c:pt idx="92">
                  <c:v>0.654947630485883</c:v>
                </c:pt>
                <c:pt idx="93">
                  <c:v>0.64891729818823</c:v>
                </c:pt>
                <c:pt idx="94">
                  <c:v>0.642878198238472</c:v>
                </c:pt>
                <c:pt idx="95">
                  <c:v>0.636831614371743</c:v>
                </c:pt>
                <c:pt idx="96">
                  <c:v>0.630778820547428</c:v>
                </c:pt>
                <c:pt idx="97">
                  <c:v>0.624721080533962</c:v>
                </c:pt>
                <c:pt idx="98">
                  <c:v>0.618659647502623</c:v>
                </c:pt>
                <c:pt idx="99">
                  <c:v>0.612595763630477</c:v>
                </c:pt>
                <c:pt idx="100">
                  <c:v>0.606530659712633</c:v>
                </c:pt>
                <c:pt idx="101">
                  <c:v>0.600465554783932</c:v>
                </c:pt>
                <c:pt idx="102">
                  <c:v>0.594401655750219</c:v>
                </c:pt>
                <c:pt idx="103">
                  <c:v>0.588340157029315</c:v>
                </c:pt>
                <c:pt idx="104">
                  <c:v>0.582282240201813</c:v>
                </c:pt>
                <c:pt idx="105">
                  <c:v>0.5762290736718</c:v>
                </c:pt>
                <c:pt idx="106">
                  <c:v>0.570181812337605</c:v>
                </c:pt>
                <c:pt idx="107">
                  <c:v>0.56414159727268</c:v>
                </c:pt>
                <c:pt idx="108">
                  <c:v>0.558109555416683</c:v>
                </c:pt>
                <c:pt idx="109">
                  <c:v>0.552086799276847</c:v>
                </c:pt>
                <c:pt idx="110">
                  <c:v>0.54607442663971</c:v>
                </c:pt>
                <c:pt idx="111">
                  <c:v>0.540073520293253</c:v>
                </c:pt>
                <c:pt idx="112">
                  <c:v>0.534085147759517</c:v>
                </c:pt>
                <c:pt idx="113">
                  <c:v>0.528110361037728</c:v>
                </c:pt>
                <c:pt idx="114">
                  <c:v>0.52215019635798</c:v>
                </c:pt>
                <c:pt idx="115">
                  <c:v>0.516205673945496</c:v>
                </c:pt>
                <c:pt idx="116">
                  <c:v>0.510277797795504</c:v>
                </c:pt>
                <c:pt idx="117">
                  <c:v>0.504367555458719</c:v>
                </c:pt>
                <c:pt idx="118">
                  <c:v>0.498475917837466</c:v>
                </c:pt>
                <c:pt idx="119">
                  <c:v>0.492603838992421</c:v>
                </c:pt>
                <c:pt idx="120">
                  <c:v>0.486752255959972</c:v>
                </c:pt>
              </c:numCache>
            </c:numRef>
          </c:val>
          <c:smooth val="0"/>
        </c:ser>
        <c:dLbls>
          <c:showLegendKey val="0"/>
          <c:showVal val="0"/>
          <c:showCatName val="0"/>
          <c:showSerName val="0"/>
          <c:showPercent val="0"/>
          <c:showBubbleSize val="0"/>
        </c:dLbls>
        <c:marker val="1"/>
        <c:smooth val="0"/>
        <c:axId val="2062423320"/>
        <c:axId val="2062429096"/>
      </c:lineChart>
      <c:catAx>
        <c:axId val="2062423320"/>
        <c:scaling>
          <c:orientation val="minMax"/>
        </c:scaling>
        <c:delete val="0"/>
        <c:axPos val="b"/>
        <c:title>
          <c:tx>
            <c:rich>
              <a:bodyPr/>
              <a:lstStyle/>
              <a:p>
                <a:pPr>
                  <a:defRPr sz="1000"/>
                </a:pPr>
                <a:r>
                  <a:rPr lang="sv-SE" sz="1000" b="1" i="0" baseline="0">
                    <a:effectLst/>
                  </a:rPr>
                  <a:t>Wolf population</a:t>
                </a:r>
                <a:endParaRPr lang="sv-SE" sz="1000">
                  <a:effectLst/>
                </a:endParaRPr>
              </a:p>
            </c:rich>
          </c:tx>
          <c:overlay val="0"/>
        </c:title>
        <c:numFmt formatCode="General" sourceLinked="1"/>
        <c:majorTickMark val="out"/>
        <c:minorTickMark val="none"/>
        <c:tickLblPos val="nextTo"/>
        <c:crossAx val="2062429096"/>
        <c:crosses val="autoZero"/>
        <c:auto val="1"/>
        <c:lblAlgn val="ctr"/>
        <c:lblOffset val="100"/>
        <c:noMultiLvlLbl val="0"/>
      </c:catAx>
      <c:valAx>
        <c:axId val="2062429096"/>
        <c:scaling>
          <c:orientation val="minMax"/>
        </c:scaling>
        <c:delete val="0"/>
        <c:axPos val="l"/>
        <c:majorGridlines/>
        <c:title>
          <c:tx>
            <c:rich>
              <a:bodyPr rot="-5400000" vert="horz"/>
              <a:lstStyle/>
              <a:p>
                <a:pPr>
                  <a:defRPr sz="1000"/>
                </a:pPr>
                <a:r>
                  <a:rPr lang="sv-SE" sz="1000" b="1" i="0" baseline="0">
                    <a:effectLst/>
                  </a:rPr>
                  <a:t>Satisfaction level</a:t>
                </a:r>
                <a:endParaRPr lang="sv-SE" sz="1000">
                  <a:effectLst/>
                </a:endParaRPr>
              </a:p>
            </c:rich>
          </c:tx>
          <c:overlay val="0"/>
        </c:title>
        <c:numFmt formatCode="0.00" sourceLinked="1"/>
        <c:majorTickMark val="out"/>
        <c:minorTickMark val="none"/>
        <c:tickLblPos val="nextTo"/>
        <c:crossAx val="2062423320"/>
        <c:crosses val="autoZero"/>
        <c:crossBetween val="between"/>
      </c:valAx>
    </c:plotArea>
    <c:plotVisOnly val="1"/>
    <c:dispBlanksAs val="gap"/>
    <c:showDLblsOverMax val="0"/>
  </c:chart>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'Preventative measures'!$B$1</c:f>
              <c:strCache>
                <c:ptCount val="1"/>
                <c:pt idx="0">
                  <c:v>Preventative measures</c:v>
                </c:pt>
              </c:strCache>
            </c:strRef>
          </c:tx>
          <c:marker>
            <c:symbol val="none"/>
          </c:marker>
          <c:cat>
            <c:numRef>
              <c:f>'Preventative measures'!$A$2:$A$322</c:f>
              <c:numCache>
                <c:formatCode>General</c:formatCode>
                <c:ptCount val="3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pt idx="121">
                  <c:v>1210.0</c:v>
                </c:pt>
                <c:pt idx="122">
                  <c:v>1220.0</c:v>
                </c:pt>
                <c:pt idx="123">
                  <c:v>1230.0</c:v>
                </c:pt>
                <c:pt idx="124">
                  <c:v>1240.0</c:v>
                </c:pt>
                <c:pt idx="125">
                  <c:v>1250.0</c:v>
                </c:pt>
                <c:pt idx="126">
                  <c:v>1260.0</c:v>
                </c:pt>
                <c:pt idx="127">
                  <c:v>1270.0</c:v>
                </c:pt>
                <c:pt idx="128">
                  <c:v>1280.0</c:v>
                </c:pt>
                <c:pt idx="129">
                  <c:v>1290.0</c:v>
                </c:pt>
                <c:pt idx="130">
                  <c:v>1300.0</c:v>
                </c:pt>
                <c:pt idx="131">
                  <c:v>1310.0</c:v>
                </c:pt>
                <c:pt idx="132">
                  <c:v>1320.0</c:v>
                </c:pt>
                <c:pt idx="133">
                  <c:v>1330.0</c:v>
                </c:pt>
                <c:pt idx="134">
                  <c:v>1340.0</c:v>
                </c:pt>
                <c:pt idx="135">
                  <c:v>1350.0</c:v>
                </c:pt>
                <c:pt idx="136">
                  <c:v>1360.0</c:v>
                </c:pt>
                <c:pt idx="137">
                  <c:v>1370.0</c:v>
                </c:pt>
                <c:pt idx="138">
                  <c:v>1380.0</c:v>
                </c:pt>
                <c:pt idx="139">
                  <c:v>1390.0</c:v>
                </c:pt>
                <c:pt idx="140">
                  <c:v>1400.0</c:v>
                </c:pt>
                <c:pt idx="141">
                  <c:v>1410.0</c:v>
                </c:pt>
                <c:pt idx="142">
                  <c:v>1420.0</c:v>
                </c:pt>
                <c:pt idx="143">
                  <c:v>1430.0</c:v>
                </c:pt>
                <c:pt idx="144">
                  <c:v>1440.0</c:v>
                </c:pt>
                <c:pt idx="145">
                  <c:v>1450.0</c:v>
                </c:pt>
                <c:pt idx="146">
                  <c:v>1460.0</c:v>
                </c:pt>
                <c:pt idx="147">
                  <c:v>1470.0</c:v>
                </c:pt>
                <c:pt idx="148">
                  <c:v>1480.0</c:v>
                </c:pt>
                <c:pt idx="149">
                  <c:v>1490.0</c:v>
                </c:pt>
                <c:pt idx="150">
                  <c:v>1500.0</c:v>
                </c:pt>
                <c:pt idx="151">
                  <c:v>1510.0</c:v>
                </c:pt>
                <c:pt idx="152">
                  <c:v>1520.0</c:v>
                </c:pt>
                <c:pt idx="153">
                  <c:v>1530.0</c:v>
                </c:pt>
                <c:pt idx="154">
                  <c:v>1540.0</c:v>
                </c:pt>
                <c:pt idx="155">
                  <c:v>1550.0</c:v>
                </c:pt>
                <c:pt idx="156">
                  <c:v>1560.0</c:v>
                </c:pt>
                <c:pt idx="157">
                  <c:v>1570.0</c:v>
                </c:pt>
                <c:pt idx="158">
                  <c:v>1580.0</c:v>
                </c:pt>
                <c:pt idx="159">
                  <c:v>1590.0</c:v>
                </c:pt>
                <c:pt idx="160">
                  <c:v>1600.0</c:v>
                </c:pt>
                <c:pt idx="161">
                  <c:v>1610.0</c:v>
                </c:pt>
                <c:pt idx="162">
                  <c:v>1620.0</c:v>
                </c:pt>
                <c:pt idx="163">
                  <c:v>1630.0</c:v>
                </c:pt>
                <c:pt idx="164">
                  <c:v>1640.0</c:v>
                </c:pt>
                <c:pt idx="165">
                  <c:v>1650.0</c:v>
                </c:pt>
                <c:pt idx="166">
                  <c:v>1660.0</c:v>
                </c:pt>
                <c:pt idx="167">
                  <c:v>1670.0</c:v>
                </c:pt>
                <c:pt idx="168">
                  <c:v>1680.0</c:v>
                </c:pt>
                <c:pt idx="169">
                  <c:v>1690.0</c:v>
                </c:pt>
                <c:pt idx="170">
                  <c:v>1700.0</c:v>
                </c:pt>
                <c:pt idx="171">
                  <c:v>1710.0</c:v>
                </c:pt>
                <c:pt idx="172">
                  <c:v>1720.0</c:v>
                </c:pt>
                <c:pt idx="173">
                  <c:v>1730.0</c:v>
                </c:pt>
                <c:pt idx="174">
                  <c:v>1740.0</c:v>
                </c:pt>
                <c:pt idx="175">
                  <c:v>1750.0</c:v>
                </c:pt>
                <c:pt idx="176">
                  <c:v>1760.0</c:v>
                </c:pt>
                <c:pt idx="177">
                  <c:v>1770.0</c:v>
                </c:pt>
                <c:pt idx="178">
                  <c:v>1780.0</c:v>
                </c:pt>
                <c:pt idx="179">
                  <c:v>1790.0</c:v>
                </c:pt>
                <c:pt idx="180">
                  <c:v>1800.0</c:v>
                </c:pt>
                <c:pt idx="181">
                  <c:v>1810.0</c:v>
                </c:pt>
                <c:pt idx="182">
                  <c:v>1820.0</c:v>
                </c:pt>
                <c:pt idx="183">
                  <c:v>1830.0</c:v>
                </c:pt>
                <c:pt idx="184">
                  <c:v>1840.0</c:v>
                </c:pt>
                <c:pt idx="185">
                  <c:v>1850.0</c:v>
                </c:pt>
                <c:pt idx="186">
                  <c:v>1860.0</c:v>
                </c:pt>
                <c:pt idx="187">
                  <c:v>1870.0</c:v>
                </c:pt>
                <c:pt idx="188">
                  <c:v>1880.0</c:v>
                </c:pt>
                <c:pt idx="189">
                  <c:v>1890.0</c:v>
                </c:pt>
                <c:pt idx="190">
                  <c:v>1900.0</c:v>
                </c:pt>
                <c:pt idx="191">
                  <c:v>1910.0</c:v>
                </c:pt>
                <c:pt idx="192">
                  <c:v>1920.0</c:v>
                </c:pt>
                <c:pt idx="193">
                  <c:v>1930.0</c:v>
                </c:pt>
                <c:pt idx="194">
                  <c:v>1940.0</c:v>
                </c:pt>
                <c:pt idx="195">
                  <c:v>1950.0</c:v>
                </c:pt>
                <c:pt idx="196">
                  <c:v>1960.0</c:v>
                </c:pt>
                <c:pt idx="197">
                  <c:v>1970.0</c:v>
                </c:pt>
                <c:pt idx="198">
                  <c:v>1980.0</c:v>
                </c:pt>
                <c:pt idx="199">
                  <c:v>1990.0</c:v>
                </c:pt>
                <c:pt idx="200">
                  <c:v>2000.0</c:v>
                </c:pt>
                <c:pt idx="201">
                  <c:v>2010.0</c:v>
                </c:pt>
                <c:pt idx="202">
                  <c:v>2020.0</c:v>
                </c:pt>
                <c:pt idx="203">
                  <c:v>2030.0</c:v>
                </c:pt>
                <c:pt idx="204">
                  <c:v>2040.0</c:v>
                </c:pt>
                <c:pt idx="205">
                  <c:v>2050.0</c:v>
                </c:pt>
                <c:pt idx="206">
                  <c:v>2060.0</c:v>
                </c:pt>
                <c:pt idx="207">
                  <c:v>2070.0</c:v>
                </c:pt>
                <c:pt idx="208">
                  <c:v>2080.0</c:v>
                </c:pt>
                <c:pt idx="209">
                  <c:v>2090.0</c:v>
                </c:pt>
                <c:pt idx="210">
                  <c:v>2100.0</c:v>
                </c:pt>
                <c:pt idx="211">
                  <c:v>2110.0</c:v>
                </c:pt>
                <c:pt idx="212">
                  <c:v>2120.0</c:v>
                </c:pt>
                <c:pt idx="213">
                  <c:v>2130.0</c:v>
                </c:pt>
                <c:pt idx="214">
                  <c:v>2140.0</c:v>
                </c:pt>
                <c:pt idx="215">
                  <c:v>2150.0</c:v>
                </c:pt>
                <c:pt idx="216">
                  <c:v>2160.0</c:v>
                </c:pt>
                <c:pt idx="217">
                  <c:v>2170.0</c:v>
                </c:pt>
                <c:pt idx="218">
                  <c:v>2180.0</c:v>
                </c:pt>
                <c:pt idx="219">
                  <c:v>2190.0</c:v>
                </c:pt>
                <c:pt idx="220">
                  <c:v>2200.0</c:v>
                </c:pt>
                <c:pt idx="221">
                  <c:v>2210.0</c:v>
                </c:pt>
                <c:pt idx="222">
                  <c:v>2220.0</c:v>
                </c:pt>
                <c:pt idx="223">
                  <c:v>2230.0</c:v>
                </c:pt>
                <c:pt idx="224">
                  <c:v>2240.0</c:v>
                </c:pt>
                <c:pt idx="225">
                  <c:v>2250.0</c:v>
                </c:pt>
                <c:pt idx="226">
                  <c:v>2260.0</c:v>
                </c:pt>
                <c:pt idx="227">
                  <c:v>2270.0</c:v>
                </c:pt>
                <c:pt idx="228">
                  <c:v>2280.0</c:v>
                </c:pt>
                <c:pt idx="229">
                  <c:v>2290.0</c:v>
                </c:pt>
                <c:pt idx="230">
                  <c:v>2300.0</c:v>
                </c:pt>
                <c:pt idx="231">
                  <c:v>2310.0</c:v>
                </c:pt>
                <c:pt idx="232">
                  <c:v>2320.0</c:v>
                </c:pt>
                <c:pt idx="233">
                  <c:v>2330.0</c:v>
                </c:pt>
                <c:pt idx="234">
                  <c:v>2340.0</c:v>
                </c:pt>
                <c:pt idx="235">
                  <c:v>2350.0</c:v>
                </c:pt>
                <c:pt idx="236">
                  <c:v>2360.0</c:v>
                </c:pt>
                <c:pt idx="237">
                  <c:v>2370.0</c:v>
                </c:pt>
                <c:pt idx="238">
                  <c:v>2380.0</c:v>
                </c:pt>
                <c:pt idx="239">
                  <c:v>2390.0</c:v>
                </c:pt>
                <c:pt idx="240">
                  <c:v>2400.0</c:v>
                </c:pt>
                <c:pt idx="241">
                  <c:v>2410.0</c:v>
                </c:pt>
                <c:pt idx="242">
                  <c:v>2420.0</c:v>
                </c:pt>
                <c:pt idx="243">
                  <c:v>2430.0</c:v>
                </c:pt>
                <c:pt idx="244">
                  <c:v>2440.0</c:v>
                </c:pt>
                <c:pt idx="245">
                  <c:v>2450.0</c:v>
                </c:pt>
                <c:pt idx="246">
                  <c:v>2460.0</c:v>
                </c:pt>
                <c:pt idx="247">
                  <c:v>2470.0</c:v>
                </c:pt>
                <c:pt idx="248">
                  <c:v>2480.0</c:v>
                </c:pt>
                <c:pt idx="249">
                  <c:v>2490.0</c:v>
                </c:pt>
                <c:pt idx="250">
                  <c:v>2500.0</c:v>
                </c:pt>
                <c:pt idx="251">
                  <c:v>2510.0</c:v>
                </c:pt>
                <c:pt idx="252">
                  <c:v>2520.0</c:v>
                </c:pt>
                <c:pt idx="253">
                  <c:v>2530.0</c:v>
                </c:pt>
                <c:pt idx="254">
                  <c:v>2540.0</c:v>
                </c:pt>
                <c:pt idx="255">
                  <c:v>2550.0</c:v>
                </c:pt>
                <c:pt idx="256">
                  <c:v>2560.0</c:v>
                </c:pt>
                <c:pt idx="257">
                  <c:v>2570.0</c:v>
                </c:pt>
                <c:pt idx="258">
                  <c:v>2580.0</c:v>
                </c:pt>
                <c:pt idx="259">
                  <c:v>2590.0</c:v>
                </c:pt>
                <c:pt idx="260">
                  <c:v>2600.0</c:v>
                </c:pt>
                <c:pt idx="261">
                  <c:v>2610.0</c:v>
                </c:pt>
                <c:pt idx="262">
                  <c:v>2620.0</c:v>
                </c:pt>
                <c:pt idx="263">
                  <c:v>2630.0</c:v>
                </c:pt>
                <c:pt idx="264">
                  <c:v>2640.0</c:v>
                </c:pt>
                <c:pt idx="265">
                  <c:v>2650.0</c:v>
                </c:pt>
                <c:pt idx="266">
                  <c:v>2660.0</c:v>
                </c:pt>
                <c:pt idx="267">
                  <c:v>2670.0</c:v>
                </c:pt>
                <c:pt idx="268">
                  <c:v>2680.0</c:v>
                </c:pt>
                <c:pt idx="269">
                  <c:v>2690.0</c:v>
                </c:pt>
                <c:pt idx="270">
                  <c:v>2700.0</c:v>
                </c:pt>
                <c:pt idx="271">
                  <c:v>2710.0</c:v>
                </c:pt>
                <c:pt idx="272">
                  <c:v>2720.0</c:v>
                </c:pt>
                <c:pt idx="273">
                  <c:v>2730.0</c:v>
                </c:pt>
                <c:pt idx="274">
                  <c:v>2740.0</c:v>
                </c:pt>
                <c:pt idx="275">
                  <c:v>2750.0</c:v>
                </c:pt>
                <c:pt idx="276">
                  <c:v>2760.0</c:v>
                </c:pt>
                <c:pt idx="277">
                  <c:v>2770.0</c:v>
                </c:pt>
                <c:pt idx="278">
                  <c:v>2780.0</c:v>
                </c:pt>
                <c:pt idx="279">
                  <c:v>2790.0</c:v>
                </c:pt>
                <c:pt idx="280">
                  <c:v>2800.0</c:v>
                </c:pt>
                <c:pt idx="281">
                  <c:v>2810.0</c:v>
                </c:pt>
                <c:pt idx="282">
                  <c:v>2820.0</c:v>
                </c:pt>
                <c:pt idx="283">
                  <c:v>2830.0</c:v>
                </c:pt>
                <c:pt idx="284">
                  <c:v>2840.0</c:v>
                </c:pt>
                <c:pt idx="285">
                  <c:v>2850.0</c:v>
                </c:pt>
                <c:pt idx="286">
                  <c:v>2860.0</c:v>
                </c:pt>
                <c:pt idx="287">
                  <c:v>2870.0</c:v>
                </c:pt>
                <c:pt idx="288">
                  <c:v>2880.0</c:v>
                </c:pt>
                <c:pt idx="289">
                  <c:v>2890.0</c:v>
                </c:pt>
                <c:pt idx="290">
                  <c:v>2900.0</c:v>
                </c:pt>
                <c:pt idx="291">
                  <c:v>2910.0</c:v>
                </c:pt>
                <c:pt idx="292">
                  <c:v>2920.0</c:v>
                </c:pt>
                <c:pt idx="293">
                  <c:v>2930.0</c:v>
                </c:pt>
                <c:pt idx="294">
                  <c:v>2940.0</c:v>
                </c:pt>
                <c:pt idx="295">
                  <c:v>2950.0</c:v>
                </c:pt>
                <c:pt idx="296">
                  <c:v>2960.0</c:v>
                </c:pt>
                <c:pt idx="297">
                  <c:v>2970.0</c:v>
                </c:pt>
                <c:pt idx="298">
                  <c:v>2980.0</c:v>
                </c:pt>
                <c:pt idx="299">
                  <c:v>2990.0</c:v>
                </c:pt>
                <c:pt idx="300">
                  <c:v>3000.0</c:v>
                </c:pt>
              </c:numCache>
            </c:numRef>
          </c:cat>
          <c:val>
            <c:numRef>
              <c:f>'Preventative measures'!$B$2:$B$122</c:f>
              <c:numCache>
                <c:formatCode>0.00</c:formatCode>
                <c:ptCount val="121"/>
                <c:pt idx="0">
                  <c:v>1.0</c:v>
                </c:pt>
                <c:pt idx="1">
                  <c:v>0.999900004999833</c:v>
                </c:pt>
                <c:pt idx="2">
                  <c:v>0.999600079989334</c:v>
                </c:pt>
                <c:pt idx="3">
                  <c:v>0.999100404878527</c:v>
                </c:pt>
                <c:pt idx="4">
                  <c:v>0.998401279317606</c:v>
                </c:pt>
                <c:pt idx="5">
                  <c:v>0.99750312239746</c:v>
                </c:pt>
                <c:pt idx="6">
                  <c:v>0.996406472230993</c:v>
                </c:pt>
                <c:pt idx="7">
                  <c:v>0.99511198541583</c:v>
                </c:pt>
                <c:pt idx="8">
                  <c:v>0.993620436379149</c:v>
                </c:pt>
                <c:pt idx="9">
                  <c:v>0.991932716605571</c:v>
                </c:pt>
                <c:pt idx="10">
                  <c:v>0.990049833749168</c:v>
                </c:pt>
                <c:pt idx="11">
                  <c:v>0.987972910630838</c:v>
                </c:pt>
                <c:pt idx="12">
                  <c:v>0.985703184122443</c:v>
                </c:pt>
                <c:pt idx="13">
                  <c:v>0.983242003919255</c:v>
                </c:pt>
                <c:pt idx="14">
                  <c:v>0.980590831202428</c:v>
                </c:pt>
                <c:pt idx="15">
                  <c:v>0.977751237193336</c:v>
                </c:pt>
                <c:pt idx="16">
                  <c:v>0.974724901601794</c:v>
                </c:pt>
                <c:pt idx="17">
                  <c:v>0.971513610970296</c:v>
                </c:pt>
                <c:pt idx="18">
                  <c:v>0.968119256916563</c:v>
                </c:pt>
                <c:pt idx="19">
                  <c:v>0.964543834276816</c:v>
                </c:pt>
                <c:pt idx="20">
                  <c:v>0.960789439152323</c:v>
                </c:pt>
                <c:pt idx="21">
                  <c:v>0.95685826686191</c:v>
                </c:pt>
                <c:pt idx="22">
                  <c:v>0.952752609803211</c:v>
                </c:pt>
                <c:pt idx="23">
                  <c:v>0.948474855225605</c:v>
                </c:pt>
                <c:pt idx="24">
                  <c:v>0.944027482917836</c:v>
                </c:pt>
                <c:pt idx="25">
                  <c:v>0.939413062813476</c:v>
                </c:pt>
                <c:pt idx="26">
                  <c:v>0.934634252517449</c:v>
                </c:pt>
                <c:pt idx="27">
                  <c:v>0.929693794756954</c:v>
                </c:pt>
                <c:pt idx="28">
                  <c:v>0.924594514760211</c:v>
                </c:pt>
                <c:pt idx="29">
                  <c:v>0.919339317566518</c:v>
                </c:pt>
                <c:pt idx="30">
                  <c:v>0.913931185271228</c:v>
                </c:pt>
                <c:pt idx="31">
                  <c:v>0.908373174209268</c:v>
                </c:pt>
                <c:pt idx="32">
                  <c:v>0.902668412080942</c:v>
                </c:pt>
                <c:pt idx="33">
                  <c:v>0.896820095023787</c:v>
                </c:pt>
                <c:pt idx="34">
                  <c:v>0.890831484634309</c:v>
                </c:pt>
                <c:pt idx="35">
                  <c:v>0.884705904943484</c:v>
                </c:pt>
                <c:pt idx="36">
                  <c:v>0.878446739349931</c:v>
                </c:pt>
                <c:pt idx="37">
                  <c:v>0.872057427514719</c:v>
                </c:pt>
                <c:pt idx="38">
                  <c:v>0.865541462221766</c:v>
                </c:pt>
                <c:pt idx="39">
                  <c:v>0.858902386207847</c:v>
                </c:pt>
                <c:pt idx="40">
                  <c:v>0.852143788966211</c:v>
                </c:pt>
                <c:pt idx="41">
                  <c:v>0.845269303527819</c:v>
                </c:pt>
                <c:pt idx="42">
                  <c:v>0.838282603224233</c:v>
                </c:pt>
                <c:pt idx="43">
                  <c:v>0.831187398436171</c:v>
                </c:pt>
                <c:pt idx="44">
                  <c:v>0.823987433331703</c:v>
                </c:pt>
                <c:pt idx="45">
                  <c:v>0.816686482598111</c:v>
                </c:pt>
                <c:pt idx="46">
                  <c:v>0.809288348171332</c:v>
                </c:pt>
                <c:pt idx="47">
                  <c:v>0.801796855966941</c:v>
                </c:pt>
                <c:pt idx="48">
                  <c:v>0.794215852616547</c:v>
                </c:pt>
                <c:pt idx="49">
                  <c:v>0.786549202213455</c:v>
                </c:pt>
                <c:pt idx="50">
                  <c:v>0.778800783071405</c:v>
                </c:pt>
                <c:pt idx="51">
                  <c:v>0.770974484500115</c:v>
                </c:pt>
                <c:pt idx="52">
                  <c:v>0.763074203601336</c:v>
                </c:pt>
                <c:pt idx="53">
                  <c:v>0.755103842089024</c:v>
                </c:pt>
                <c:pt idx="54">
                  <c:v>0.747067303137196</c:v>
                </c:pt>
                <c:pt idx="55">
                  <c:v>0.738968488258944</c:v>
                </c:pt>
                <c:pt idx="56">
                  <c:v>0.730811294220004</c:v>
                </c:pt>
                <c:pt idx="57">
                  <c:v>0.722599609990194</c:v>
                </c:pt>
                <c:pt idx="58">
                  <c:v>0.714337313735957</c:v>
                </c:pt>
                <c:pt idx="59">
                  <c:v>0.70602826985714</c:v>
                </c:pt>
                <c:pt idx="60">
                  <c:v>0.697676326071031</c:v>
                </c:pt>
                <c:pt idx="61">
                  <c:v>0.689285310546626</c:v>
                </c:pt>
                <c:pt idx="62">
                  <c:v>0.680859029091925</c:v>
                </c:pt>
                <c:pt idx="63">
                  <c:v>0.672401262397003</c:v>
                </c:pt>
                <c:pt idx="64">
                  <c:v>0.663915763335474</c:v>
                </c:pt>
                <c:pt idx="65">
                  <c:v>0.655406254326841</c:v>
                </c:pt>
                <c:pt idx="66">
                  <c:v>0.64687642476213</c:v>
                </c:pt>
                <c:pt idx="67">
                  <c:v>0.638329928495075</c:v>
                </c:pt>
                <c:pt idx="68">
                  <c:v>0.629770381401003</c:v>
                </c:pt>
                <c:pt idx="69">
                  <c:v>0.621201359005451</c:v>
                </c:pt>
                <c:pt idx="70">
                  <c:v>0.612626394184416</c:v>
                </c:pt>
                <c:pt idx="71">
                  <c:v>0.604048974938025</c:v>
                </c:pt>
                <c:pt idx="72">
                  <c:v>0.59547254223927</c:v>
                </c:pt>
                <c:pt idx="73">
                  <c:v>0.586900487959338</c:v>
                </c:pt>
                <c:pt idx="74">
                  <c:v>0.578336152870944</c:v>
                </c:pt>
                <c:pt idx="75">
                  <c:v>0.569782824730923</c:v>
                </c:pt>
                <c:pt idx="76">
                  <c:v>0.561243736443235</c:v>
                </c:pt>
                <c:pt idx="77">
                  <c:v>0.552722064303394</c:v>
                </c:pt>
                <c:pt idx="78">
                  <c:v>0.544220926325207</c:v>
                </c:pt>
                <c:pt idx="79">
                  <c:v>0.535743380650585</c:v>
                </c:pt>
                <c:pt idx="80">
                  <c:v>0.527292424043049</c:v>
                </c:pt>
                <c:pt idx="81">
                  <c:v>0.518870990465452</c:v>
                </c:pt>
                <c:pt idx="82">
                  <c:v>0.510481949742289</c:v>
                </c:pt>
                <c:pt idx="83">
                  <c:v>0.502128106306847</c:v>
                </c:pt>
                <c:pt idx="84">
                  <c:v>0.493812198033346</c:v>
                </c:pt>
                <c:pt idx="85">
                  <c:v>0.48553689515408</c:v>
                </c:pt>
                <c:pt idx="86">
                  <c:v>0.477304799261446</c:v>
                </c:pt>
                <c:pt idx="87">
                  <c:v>0.469118442394664</c:v>
                </c:pt>
                <c:pt idx="88">
                  <c:v>0.460980286210834</c:v>
                </c:pt>
                <c:pt idx="89">
                  <c:v>0.452892721239895</c:v>
                </c:pt>
                <c:pt idx="90">
                  <c:v>0.444858066222941</c:v>
                </c:pt>
                <c:pt idx="91">
                  <c:v>0.436878567533222</c:v>
                </c:pt>
                <c:pt idx="92">
                  <c:v>0.428956398679073</c:v>
                </c:pt>
                <c:pt idx="93">
                  <c:v>0.421093659887912</c:v>
                </c:pt>
                <c:pt idx="94">
                  <c:v>0.413292377770344</c:v>
                </c:pt>
                <c:pt idx="95">
                  <c:v>0.405554505063321</c:v>
                </c:pt>
                <c:pt idx="96">
                  <c:v>0.397881920451205</c:v>
                </c:pt>
                <c:pt idx="97">
                  <c:v>0.390276428463521</c:v>
                </c:pt>
                <c:pt idx="98">
                  <c:v>0.382739759448069</c:v>
                </c:pt>
                <c:pt idx="99">
                  <c:v>0.375273569618007</c:v>
                </c:pt>
                <c:pt idx="100">
                  <c:v>0.367879441171442</c:v>
                </c:pt>
                <c:pt idx="101">
                  <c:v>0.360558882481976</c:v>
                </c:pt>
                <c:pt idx="102">
                  <c:v>0.353313328358601</c:v>
                </c:pt>
                <c:pt idx="103">
                  <c:v>0.346144140373279</c:v>
                </c:pt>
                <c:pt idx="104">
                  <c:v>0.339052607254442</c:v>
                </c:pt>
                <c:pt idx="105">
                  <c:v>0.332039945344661</c:v>
                </c:pt>
                <c:pt idx="106">
                  <c:v>0.325107299120596</c:v>
                </c:pt>
                <c:pt idx="107">
                  <c:v>0.318255741773371</c:v>
                </c:pt>
                <c:pt idx="108">
                  <c:v>0.311486275847407</c:v>
                </c:pt>
                <c:pt idx="109">
                  <c:v>0.304799833935753</c:v>
                </c:pt>
                <c:pt idx="110">
                  <c:v>0.298197279429887</c:v>
                </c:pt>
                <c:pt idx="111">
                  <c:v>0.291679407321947</c:v>
                </c:pt>
                <c:pt idx="112">
                  <c:v>0.285246945057305</c:v>
                </c:pt>
                <c:pt idx="113">
                  <c:v>0.2789005534354</c:v>
                </c:pt>
                <c:pt idx="114">
                  <c:v>0.272640827556677</c:v>
                </c:pt>
                <c:pt idx="115">
                  <c:v>0.266468297813524</c:v>
                </c:pt>
                <c:pt idx="116">
                  <c:v>0.260383430923029</c:v>
                </c:pt>
                <c:pt idx="117">
                  <c:v>0.254386630999404</c:v>
                </c:pt>
                <c:pt idx="118">
                  <c:v>0.248478240663904</c:v>
                </c:pt>
                <c:pt idx="119">
                  <c:v>0.242658542190071</c:v>
                </c:pt>
                <c:pt idx="120">
                  <c:v>0.236927758682122</c:v>
                </c:pt>
              </c:numCache>
            </c:numRef>
          </c:val>
          <c:smooth val="0"/>
        </c:ser>
        <c:dLbls>
          <c:showLegendKey val="0"/>
          <c:showVal val="0"/>
          <c:showCatName val="0"/>
          <c:showSerName val="0"/>
          <c:showPercent val="0"/>
          <c:showBubbleSize val="0"/>
        </c:dLbls>
        <c:marker val="1"/>
        <c:smooth val="0"/>
        <c:axId val="2109161880"/>
        <c:axId val="2109167576"/>
      </c:lineChart>
      <c:catAx>
        <c:axId val="2109161880"/>
        <c:scaling>
          <c:orientation val="minMax"/>
        </c:scaling>
        <c:delete val="0"/>
        <c:axPos val="b"/>
        <c:title>
          <c:tx>
            <c:rich>
              <a:bodyPr/>
              <a:lstStyle/>
              <a:p>
                <a:pPr>
                  <a:defRPr sz="1000"/>
                </a:pPr>
                <a:r>
                  <a:rPr lang="sv-SE" sz="1000" b="1" i="0" baseline="0">
                    <a:effectLst/>
                  </a:rPr>
                  <a:t>Wolf population</a:t>
                </a:r>
                <a:endParaRPr lang="sv-SE" sz="1000">
                  <a:effectLst/>
                </a:endParaRPr>
              </a:p>
            </c:rich>
          </c:tx>
          <c:overlay val="0"/>
        </c:title>
        <c:numFmt formatCode="General" sourceLinked="1"/>
        <c:majorTickMark val="out"/>
        <c:minorTickMark val="none"/>
        <c:tickLblPos val="nextTo"/>
        <c:crossAx val="2109167576"/>
        <c:crosses val="autoZero"/>
        <c:auto val="1"/>
        <c:lblAlgn val="ctr"/>
        <c:lblOffset val="100"/>
        <c:noMultiLvlLbl val="0"/>
      </c:catAx>
      <c:valAx>
        <c:axId val="2109167576"/>
        <c:scaling>
          <c:orientation val="minMax"/>
        </c:scaling>
        <c:delete val="0"/>
        <c:axPos val="l"/>
        <c:majorGridlines/>
        <c:title>
          <c:tx>
            <c:rich>
              <a:bodyPr rot="-5400000" vert="horz"/>
              <a:lstStyle/>
              <a:p>
                <a:pPr>
                  <a:defRPr sz="1000"/>
                </a:pPr>
                <a:r>
                  <a:rPr lang="sv-SE" sz="1000" b="1" i="0" baseline="0">
                    <a:effectLst/>
                  </a:rPr>
                  <a:t>Satisfaction level</a:t>
                </a:r>
                <a:endParaRPr lang="sv-SE" sz="1000">
                  <a:effectLst/>
                </a:endParaRPr>
              </a:p>
            </c:rich>
          </c:tx>
          <c:overlay val="0"/>
        </c:title>
        <c:numFmt formatCode="0.00" sourceLinked="1"/>
        <c:majorTickMark val="out"/>
        <c:minorTickMark val="none"/>
        <c:tickLblPos val="nextTo"/>
        <c:crossAx val="2109161880"/>
        <c:crosses val="autoZero"/>
        <c:crossBetween val="between"/>
      </c:valAx>
    </c:plotArea>
    <c:plotVisOnly val="1"/>
    <c:dispBlanksAs val="gap"/>
    <c:showDLblsOverMax val="0"/>
  </c:chart>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Ecotourism!$B$1</c:f>
              <c:strCache>
                <c:ptCount val="1"/>
                <c:pt idx="0">
                  <c:v>Ecotourism</c:v>
                </c:pt>
              </c:strCache>
            </c:strRef>
          </c:tx>
          <c:marker>
            <c:symbol val="none"/>
          </c:marker>
          <c:cat>
            <c:numRef>
              <c:f>Ecotourism!$A$2:$A$322</c:f>
              <c:numCache>
                <c:formatCode>General</c:formatCode>
                <c:ptCount val="3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pt idx="121">
                  <c:v>1210.0</c:v>
                </c:pt>
                <c:pt idx="122">
                  <c:v>1220.0</c:v>
                </c:pt>
                <c:pt idx="123">
                  <c:v>1230.0</c:v>
                </c:pt>
                <c:pt idx="124">
                  <c:v>1240.0</c:v>
                </c:pt>
                <c:pt idx="125">
                  <c:v>1250.0</c:v>
                </c:pt>
                <c:pt idx="126">
                  <c:v>1260.0</c:v>
                </c:pt>
                <c:pt idx="127">
                  <c:v>1270.0</c:v>
                </c:pt>
                <c:pt idx="128">
                  <c:v>1280.0</c:v>
                </c:pt>
                <c:pt idx="129">
                  <c:v>1290.0</c:v>
                </c:pt>
                <c:pt idx="130">
                  <c:v>1300.0</c:v>
                </c:pt>
                <c:pt idx="131">
                  <c:v>1310.0</c:v>
                </c:pt>
                <c:pt idx="132">
                  <c:v>1320.0</c:v>
                </c:pt>
                <c:pt idx="133">
                  <c:v>1330.0</c:v>
                </c:pt>
                <c:pt idx="134">
                  <c:v>1340.0</c:v>
                </c:pt>
                <c:pt idx="135">
                  <c:v>1350.0</c:v>
                </c:pt>
                <c:pt idx="136">
                  <c:v>1360.0</c:v>
                </c:pt>
                <c:pt idx="137">
                  <c:v>1370.0</c:v>
                </c:pt>
                <c:pt idx="138">
                  <c:v>1380.0</c:v>
                </c:pt>
                <c:pt idx="139">
                  <c:v>1390.0</c:v>
                </c:pt>
                <c:pt idx="140">
                  <c:v>1400.0</c:v>
                </c:pt>
                <c:pt idx="141">
                  <c:v>1410.0</c:v>
                </c:pt>
                <c:pt idx="142">
                  <c:v>1420.0</c:v>
                </c:pt>
                <c:pt idx="143">
                  <c:v>1430.0</c:v>
                </c:pt>
                <c:pt idx="144">
                  <c:v>1440.0</c:v>
                </c:pt>
                <c:pt idx="145">
                  <c:v>1450.0</c:v>
                </c:pt>
                <c:pt idx="146">
                  <c:v>1460.0</c:v>
                </c:pt>
                <c:pt idx="147">
                  <c:v>1470.0</c:v>
                </c:pt>
                <c:pt idx="148">
                  <c:v>1480.0</c:v>
                </c:pt>
                <c:pt idx="149">
                  <c:v>1490.0</c:v>
                </c:pt>
                <c:pt idx="150">
                  <c:v>1500.0</c:v>
                </c:pt>
                <c:pt idx="151">
                  <c:v>1510.0</c:v>
                </c:pt>
                <c:pt idx="152">
                  <c:v>1520.0</c:v>
                </c:pt>
                <c:pt idx="153">
                  <c:v>1530.0</c:v>
                </c:pt>
                <c:pt idx="154">
                  <c:v>1540.0</c:v>
                </c:pt>
                <c:pt idx="155">
                  <c:v>1550.0</c:v>
                </c:pt>
                <c:pt idx="156">
                  <c:v>1560.0</c:v>
                </c:pt>
                <c:pt idx="157">
                  <c:v>1570.0</c:v>
                </c:pt>
                <c:pt idx="158">
                  <c:v>1580.0</c:v>
                </c:pt>
                <c:pt idx="159">
                  <c:v>1590.0</c:v>
                </c:pt>
                <c:pt idx="160">
                  <c:v>1600.0</c:v>
                </c:pt>
                <c:pt idx="161">
                  <c:v>1610.0</c:v>
                </c:pt>
                <c:pt idx="162">
                  <c:v>1620.0</c:v>
                </c:pt>
                <c:pt idx="163">
                  <c:v>1630.0</c:v>
                </c:pt>
                <c:pt idx="164">
                  <c:v>1640.0</c:v>
                </c:pt>
                <c:pt idx="165">
                  <c:v>1650.0</c:v>
                </c:pt>
                <c:pt idx="166">
                  <c:v>1660.0</c:v>
                </c:pt>
                <c:pt idx="167">
                  <c:v>1670.0</c:v>
                </c:pt>
                <c:pt idx="168">
                  <c:v>1680.0</c:v>
                </c:pt>
                <c:pt idx="169">
                  <c:v>1690.0</c:v>
                </c:pt>
                <c:pt idx="170">
                  <c:v>1700.0</c:v>
                </c:pt>
                <c:pt idx="171">
                  <c:v>1710.0</c:v>
                </c:pt>
                <c:pt idx="172">
                  <c:v>1720.0</c:v>
                </c:pt>
                <c:pt idx="173">
                  <c:v>1730.0</c:v>
                </c:pt>
                <c:pt idx="174">
                  <c:v>1740.0</c:v>
                </c:pt>
                <c:pt idx="175">
                  <c:v>1750.0</c:v>
                </c:pt>
                <c:pt idx="176">
                  <c:v>1760.0</c:v>
                </c:pt>
                <c:pt idx="177">
                  <c:v>1770.0</c:v>
                </c:pt>
                <c:pt idx="178">
                  <c:v>1780.0</c:v>
                </c:pt>
                <c:pt idx="179">
                  <c:v>1790.0</c:v>
                </c:pt>
                <c:pt idx="180">
                  <c:v>1800.0</c:v>
                </c:pt>
                <c:pt idx="181">
                  <c:v>1810.0</c:v>
                </c:pt>
                <c:pt idx="182">
                  <c:v>1820.0</c:v>
                </c:pt>
                <c:pt idx="183">
                  <c:v>1830.0</c:v>
                </c:pt>
                <c:pt idx="184">
                  <c:v>1840.0</c:v>
                </c:pt>
                <c:pt idx="185">
                  <c:v>1850.0</c:v>
                </c:pt>
                <c:pt idx="186">
                  <c:v>1860.0</c:v>
                </c:pt>
                <c:pt idx="187">
                  <c:v>1870.0</c:v>
                </c:pt>
                <c:pt idx="188">
                  <c:v>1880.0</c:v>
                </c:pt>
                <c:pt idx="189">
                  <c:v>1890.0</c:v>
                </c:pt>
                <c:pt idx="190">
                  <c:v>1900.0</c:v>
                </c:pt>
                <c:pt idx="191">
                  <c:v>1910.0</c:v>
                </c:pt>
                <c:pt idx="192">
                  <c:v>1920.0</c:v>
                </c:pt>
                <c:pt idx="193">
                  <c:v>1930.0</c:v>
                </c:pt>
                <c:pt idx="194">
                  <c:v>1940.0</c:v>
                </c:pt>
                <c:pt idx="195">
                  <c:v>1950.0</c:v>
                </c:pt>
                <c:pt idx="196">
                  <c:v>1960.0</c:v>
                </c:pt>
                <c:pt idx="197">
                  <c:v>1970.0</c:v>
                </c:pt>
                <c:pt idx="198">
                  <c:v>1980.0</c:v>
                </c:pt>
                <c:pt idx="199">
                  <c:v>1990.0</c:v>
                </c:pt>
                <c:pt idx="200">
                  <c:v>2000.0</c:v>
                </c:pt>
                <c:pt idx="201">
                  <c:v>2010.0</c:v>
                </c:pt>
                <c:pt idx="202">
                  <c:v>2020.0</c:v>
                </c:pt>
                <c:pt idx="203">
                  <c:v>2030.0</c:v>
                </c:pt>
                <c:pt idx="204">
                  <c:v>2040.0</c:v>
                </c:pt>
                <c:pt idx="205">
                  <c:v>2050.0</c:v>
                </c:pt>
                <c:pt idx="206">
                  <c:v>2060.0</c:v>
                </c:pt>
                <c:pt idx="207">
                  <c:v>2070.0</c:v>
                </c:pt>
                <c:pt idx="208">
                  <c:v>2080.0</c:v>
                </c:pt>
                <c:pt idx="209">
                  <c:v>2090.0</c:v>
                </c:pt>
                <c:pt idx="210">
                  <c:v>2100.0</c:v>
                </c:pt>
                <c:pt idx="211">
                  <c:v>2110.0</c:v>
                </c:pt>
                <c:pt idx="212">
                  <c:v>2120.0</c:v>
                </c:pt>
                <c:pt idx="213">
                  <c:v>2130.0</c:v>
                </c:pt>
                <c:pt idx="214">
                  <c:v>2140.0</c:v>
                </c:pt>
                <c:pt idx="215">
                  <c:v>2150.0</c:v>
                </c:pt>
                <c:pt idx="216">
                  <c:v>2160.0</c:v>
                </c:pt>
                <c:pt idx="217">
                  <c:v>2170.0</c:v>
                </c:pt>
                <c:pt idx="218">
                  <c:v>2180.0</c:v>
                </c:pt>
                <c:pt idx="219">
                  <c:v>2190.0</c:v>
                </c:pt>
                <c:pt idx="220">
                  <c:v>2200.0</c:v>
                </c:pt>
                <c:pt idx="221">
                  <c:v>2210.0</c:v>
                </c:pt>
                <c:pt idx="222">
                  <c:v>2220.0</c:v>
                </c:pt>
                <c:pt idx="223">
                  <c:v>2230.0</c:v>
                </c:pt>
                <c:pt idx="224">
                  <c:v>2240.0</c:v>
                </c:pt>
                <c:pt idx="225">
                  <c:v>2250.0</c:v>
                </c:pt>
                <c:pt idx="226">
                  <c:v>2260.0</c:v>
                </c:pt>
                <c:pt idx="227">
                  <c:v>2270.0</c:v>
                </c:pt>
                <c:pt idx="228">
                  <c:v>2280.0</c:v>
                </c:pt>
                <c:pt idx="229">
                  <c:v>2290.0</c:v>
                </c:pt>
                <c:pt idx="230">
                  <c:v>2300.0</c:v>
                </c:pt>
                <c:pt idx="231">
                  <c:v>2310.0</c:v>
                </c:pt>
                <c:pt idx="232">
                  <c:v>2320.0</c:v>
                </c:pt>
                <c:pt idx="233">
                  <c:v>2330.0</c:v>
                </c:pt>
                <c:pt idx="234">
                  <c:v>2340.0</c:v>
                </c:pt>
                <c:pt idx="235">
                  <c:v>2350.0</c:v>
                </c:pt>
                <c:pt idx="236">
                  <c:v>2360.0</c:v>
                </c:pt>
                <c:pt idx="237">
                  <c:v>2370.0</c:v>
                </c:pt>
                <c:pt idx="238">
                  <c:v>2380.0</c:v>
                </c:pt>
                <c:pt idx="239">
                  <c:v>2390.0</c:v>
                </c:pt>
                <c:pt idx="240">
                  <c:v>2400.0</c:v>
                </c:pt>
                <c:pt idx="241">
                  <c:v>2410.0</c:v>
                </c:pt>
                <c:pt idx="242">
                  <c:v>2420.0</c:v>
                </c:pt>
                <c:pt idx="243">
                  <c:v>2430.0</c:v>
                </c:pt>
                <c:pt idx="244">
                  <c:v>2440.0</c:v>
                </c:pt>
                <c:pt idx="245">
                  <c:v>2450.0</c:v>
                </c:pt>
                <c:pt idx="246">
                  <c:v>2460.0</c:v>
                </c:pt>
                <c:pt idx="247">
                  <c:v>2470.0</c:v>
                </c:pt>
                <c:pt idx="248">
                  <c:v>2480.0</c:v>
                </c:pt>
                <c:pt idx="249">
                  <c:v>2490.0</c:v>
                </c:pt>
                <c:pt idx="250">
                  <c:v>2500.0</c:v>
                </c:pt>
                <c:pt idx="251">
                  <c:v>2510.0</c:v>
                </c:pt>
                <c:pt idx="252">
                  <c:v>2520.0</c:v>
                </c:pt>
                <c:pt idx="253">
                  <c:v>2530.0</c:v>
                </c:pt>
                <c:pt idx="254">
                  <c:v>2540.0</c:v>
                </c:pt>
                <c:pt idx="255">
                  <c:v>2550.0</c:v>
                </c:pt>
                <c:pt idx="256">
                  <c:v>2560.0</c:v>
                </c:pt>
                <c:pt idx="257">
                  <c:v>2570.0</c:v>
                </c:pt>
                <c:pt idx="258">
                  <c:v>2580.0</c:v>
                </c:pt>
                <c:pt idx="259">
                  <c:v>2590.0</c:v>
                </c:pt>
                <c:pt idx="260">
                  <c:v>2600.0</c:v>
                </c:pt>
                <c:pt idx="261">
                  <c:v>2610.0</c:v>
                </c:pt>
                <c:pt idx="262">
                  <c:v>2620.0</c:v>
                </c:pt>
                <c:pt idx="263">
                  <c:v>2630.0</c:v>
                </c:pt>
                <c:pt idx="264">
                  <c:v>2640.0</c:v>
                </c:pt>
                <c:pt idx="265">
                  <c:v>2650.0</c:v>
                </c:pt>
                <c:pt idx="266">
                  <c:v>2660.0</c:v>
                </c:pt>
                <c:pt idx="267">
                  <c:v>2670.0</c:v>
                </c:pt>
                <c:pt idx="268">
                  <c:v>2680.0</c:v>
                </c:pt>
                <c:pt idx="269">
                  <c:v>2690.0</c:v>
                </c:pt>
                <c:pt idx="270">
                  <c:v>2700.0</c:v>
                </c:pt>
                <c:pt idx="271">
                  <c:v>2710.0</c:v>
                </c:pt>
                <c:pt idx="272">
                  <c:v>2720.0</c:v>
                </c:pt>
                <c:pt idx="273">
                  <c:v>2730.0</c:v>
                </c:pt>
                <c:pt idx="274">
                  <c:v>2740.0</c:v>
                </c:pt>
                <c:pt idx="275">
                  <c:v>2750.0</c:v>
                </c:pt>
                <c:pt idx="276">
                  <c:v>2760.0</c:v>
                </c:pt>
                <c:pt idx="277">
                  <c:v>2770.0</c:v>
                </c:pt>
                <c:pt idx="278">
                  <c:v>2780.0</c:v>
                </c:pt>
                <c:pt idx="279">
                  <c:v>2790.0</c:v>
                </c:pt>
                <c:pt idx="280">
                  <c:v>2800.0</c:v>
                </c:pt>
                <c:pt idx="281">
                  <c:v>2810.0</c:v>
                </c:pt>
                <c:pt idx="282">
                  <c:v>2820.0</c:v>
                </c:pt>
                <c:pt idx="283">
                  <c:v>2830.0</c:v>
                </c:pt>
                <c:pt idx="284">
                  <c:v>2840.0</c:v>
                </c:pt>
                <c:pt idx="285">
                  <c:v>2850.0</c:v>
                </c:pt>
                <c:pt idx="286">
                  <c:v>2860.0</c:v>
                </c:pt>
                <c:pt idx="287">
                  <c:v>2870.0</c:v>
                </c:pt>
                <c:pt idx="288">
                  <c:v>2880.0</c:v>
                </c:pt>
                <c:pt idx="289">
                  <c:v>2890.0</c:v>
                </c:pt>
                <c:pt idx="290">
                  <c:v>2900.0</c:v>
                </c:pt>
                <c:pt idx="291">
                  <c:v>2910.0</c:v>
                </c:pt>
                <c:pt idx="292">
                  <c:v>2920.0</c:v>
                </c:pt>
                <c:pt idx="293">
                  <c:v>2930.0</c:v>
                </c:pt>
                <c:pt idx="294">
                  <c:v>2940.0</c:v>
                </c:pt>
                <c:pt idx="295">
                  <c:v>2950.0</c:v>
                </c:pt>
                <c:pt idx="296">
                  <c:v>2960.0</c:v>
                </c:pt>
                <c:pt idx="297">
                  <c:v>2970.0</c:v>
                </c:pt>
                <c:pt idx="298">
                  <c:v>2980.0</c:v>
                </c:pt>
                <c:pt idx="299">
                  <c:v>2990.0</c:v>
                </c:pt>
                <c:pt idx="300">
                  <c:v>3000.0</c:v>
                </c:pt>
              </c:numCache>
            </c:numRef>
          </c:cat>
          <c:val>
            <c:numRef>
              <c:f>Ecotourism!$B$2:$B$122</c:f>
              <c:numCache>
                <c:formatCode>0.00</c:formatCode>
                <c:ptCount val="121"/>
                <c:pt idx="0">
                  <c:v>0.0</c:v>
                </c:pt>
                <c:pt idx="1">
                  <c:v>0.0860688147287718</c:v>
                </c:pt>
                <c:pt idx="2">
                  <c:v>0.164729788588728</c:v>
                </c:pt>
                <c:pt idx="3">
                  <c:v>0.236620505663147</c:v>
                </c:pt>
                <c:pt idx="4">
                  <c:v>0.302323673928969</c:v>
                </c:pt>
                <c:pt idx="5">
                  <c:v>0.362371848378227</c:v>
                </c:pt>
                <c:pt idx="6">
                  <c:v>0.41725174762601</c:v>
                </c:pt>
                <c:pt idx="7">
                  <c:v>0.467408198993103</c:v>
                </c:pt>
                <c:pt idx="8">
                  <c:v>0.513247744040028</c:v>
                </c:pt>
                <c:pt idx="9">
                  <c:v>0.555141933777059</c:v>
                </c:pt>
                <c:pt idx="10">
                  <c:v>0.593430340259401</c:v>
                </c:pt>
                <c:pt idx="11">
                  <c:v>0.628423308977954</c:v>
                </c:pt>
                <c:pt idx="12">
                  <c:v>0.660404474355061</c:v>
                </c:pt>
                <c:pt idx="13">
                  <c:v>0.689633058734515</c:v>
                </c:pt>
                <c:pt idx="14">
                  <c:v>0.71634597350023</c:v>
                </c:pt>
                <c:pt idx="15">
                  <c:v>0.740759739354109</c:v>
                </c:pt>
                <c:pt idx="16">
                  <c:v>0.763072241317878</c:v>
                </c:pt>
                <c:pt idx="17">
                  <c:v>0.783464332683993</c:v>
                </c:pt>
                <c:pt idx="18">
                  <c:v>0.802101300916385</c:v>
                </c:pt>
                <c:pt idx="19">
                  <c:v>0.819134207382878</c:v>
                </c:pt>
                <c:pt idx="20">
                  <c:v>0.834701111778414</c:v>
                </c:pt>
                <c:pt idx="21">
                  <c:v>0.848928191163629</c:v>
                </c:pt>
                <c:pt idx="22">
                  <c:v>0.861930762689107</c:v>
                </c:pt>
                <c:pt idx="23">
                  <c:v>0.873814218294961</c:v>
                </c:pt>
                <c:pt idx="24">
                  <c:v>0.884674878961937</c:v>
                </c:pt>
                <c:pt idx="25">
                  <c:v>0.894600775438136</c:v>
                </c:pt>
                <c:pt idx="26">
                  <c:v>0.903672361769507</c:v>
                </c:pt>
                <c:pt idx="27">
                  <c:v>0.911963167417627</c:v>
                </c:pt>
                <c:pt idx="28">
                  <c:v>0.919540393250468</c:v>
                </c:pt>
                <c:pt idx="29">
                  <c:v>0.926465456236943</c:v>
                </c:pt>
                <c:pt idx="30">
                  <c:v>0.93279448726025</c:v>
                </c:pt>
                <c:pt idx="31">
                  <c:v>0.938578786085</c:v>
                </c:pt>
                <c:pt idx="32">
                  <c:v>0.943865237165866</c:v>
                </c:pt>
                <c:pt idx="33">
                  <c:v>0.948696689668081</c:v>
                </c:pt>
                <c:pt idx="34">
                  <c:v>0.953112304780011</c:v>
                </c:pt>
                <c:pt idx="35">
                  <c:v>0.95714787313296</c:v>
                </c:pt>
                <c:pt idx="36">
                  <c:v>0.960836104901013</c:v>
                </c:pt>
                <c:pt idx="37">
                  <c:v>0.964206894932345</c:v>
                </c:pt>
                <c:pt idx="38">
                  <c:v>0.96728756506098</c:v>
                </c:pt>
                <c:pt idx="39">
                  <c:v>0.970103085563074</c:v>
                </c:pt>
                <c:pt idx="40">
                  <c:v>0.972676277552708</c:v>
                </c:pt>
                <c:pt idx="41">
                  <c:v>0.975027997957724</c:v>
                </c:pt>
                <c:pt idx="42">
                  <c:v>0.977177308574907</c:v>
                </c:pt>
                <c:pt idx="43">
                  <c:v>0.979141630574786</c:v>
                </c:pt>
                <c:pt idx="44">
                  <c:v>0.980936885708388</c:v>
                </c:pt>
                <c:pt idx="45">
                  <c:v>0.982577625360506</c:v>
                </c:pt>
                <c:pt idx="46">
                  <c:v>0.984077148495488</c:v>
                </c:pt>
                <c:pt idx="47">
                  <c:v>0.985447609451584</c:v>
                </c:pt>
                <c:pt idx="48">
                  <c:v>0.986700116457556</c:v>
                </c:pt>
                <c:pt idx="49">
                  <c:v>0.987844821670085</c:v>
                </c:pt>
                <c:pt idx="50">
                  <c:v>0.988891003461758</c:v>
                </c:pt>
                <c:pt idx="51">
                  <c:v>0.98984714162663</c:v>
                </c:pt>
                <c:pt idx="52">
                  <c:v>0.990720986112935</c:v>
                </c:pt>
                <c:pt idx="53">
                  <c:v>0.991519619840047</c:v>
                </c:pt>
                <c:pt idx="54">
                  <c:v>0.992249516108863</c:v>
                </c:pt>
                <c:pt idx="55">
                  <c:v>0.992916591070948</c:v>
                </c:pt>
                <c:pt idx="56">
                  <c:v>0.99352625168171</c:v>
                </c:pt>
                <c:pt idx="57">
                  <c:v>0.994083439526318</c:v>
                </c:pt>
                <c:pt idx="58">
                  <c:v>0.994592670873559</c:v>
                </c:pt>
                <c:pt idx="59">
                  <c:v>0.99505807328232</c:v>
                </c:pt>
                <c:pt idx="60">
                  <c:v>0.995483419057387</c:v>
                </c:pt>
                <c:pt idx="61">
                  <c:v>0.995872155825744</c:v>
                </c:pt>
                <c:pt idx="62">
                  <c:v>0.996227434481208</c:v>
                </c:pt>
                <c:pt idx="63">
                  <c:v>0.996552134723897</c:v>
                </c:pt>
                <c:pt idx="64">
                  <c:v>0.996848888401556</c:v>
                </c:pt>
                <c:pt idx="65">
                  <c:v>0.997120100841911</c:v>
                </c:pt>
                <c:pt idx="66">
                  <c:v>0.997367970348987</c:v>
                </c:pt>
                <c:pt idx="67">
                  <c:v>0.99759450602138</c:v>
                </c:pt>
                <c:pt idx="68">
                  <c:v>0.997801544036957</c:v>
                </c:pt>
                <c:pt idx="69">
                  <c:v>0.99799076253593</c:v>
                </c:pt>
                <c:pt idx="70">
                  <c:v>0.998163695222971</c:v>
                </c:pt>
                <c:pt idx="71">
                  <c:v>0.998321743798611</c:v>
                </c:pt>
                <c:pt idx="72">
                  <c:v>0.998466189320675</c:v>
                </c:pt>
                <c:pt idx="73">
                  <c:v>0.998598202587863</c:v>
                </c:pt>
                <c:pt idx="74">
                  <c:v>0.998718853629616</c:v>
                </c:pt>
                <c:pt idx="75">
                  <c:v>0.998829120379209</c:v>
                </c:pt>
                <c:pt idx="76">
                  <c:v>0.998929896600361</c:v>
                </c:pt>
                <c:pt idx="77">
                  <c:v>0.999021999131604</c:v>
                </c:pt>
                <c:pt idx="78">
                  <c:v>0.999106174507151</c:v>
                </c:pt>
                <c:pt idx="79">
                  <c:v>0.999183105007895</c:v>
                </c:pt>
                <c:pt idx="80">
                  <c:v>0.999253414191623</c:v>
                </c:pt>
                <c:pt idx="81">
                  <c:v>0.999317671947243</c:v>
                </c:pt>
                <c:pt idx="82">
                  <c:v>0.999376399114001</c:v>
                </c:pt>
                <c:pt idx="83">
                  <c:v>0.999430071703122</c:v>
                </c:pt>
                <c:pt idx="84">
                  <c:v>0.999479124756115</c:v>
                </c:pt>
                <c:pt idx="85">
                  <c:v>0.999523955870977</c:v>
                </c:pt>
                <c:pt idx="86">
                  <c:v>0.999564928424921</c:v>
                </c:pt>
                <c:pt idx="87">
                  <c:v>0.999602374519711</c:v>
                </c:pt>
                <c:pt idx="88">
                  <c:v>0.999636597673505</c:v>
                </c:pt>
                <c:pt idx="89">
                  <c:v>0.999667875281016</c:v>
                </c:pt>
                <c:pt idx="90">
                  <c:v>0.999696460861921</c:v>
                </c:pt>
                <c:pt idx="91">
                  <c:v>0.999722586115759</c:v>
                </c:pt>
                <c:pt idx="92">
                  <c:v>0.999746462799965</c:v>
                </c:pt>
                <c:pt idx="93">
                  <c:v>0.999768284446262</c:v>
                </c:pt>
                <c:pt idx="94">
                  <c:v>0.999788227929326</c:v>
                </c:pt>
                <c:pt idx="95">
                  <c:v>0.999806454900442</c:v>
                </c:pt>
                <c:pt idx="96">
                  <c:v>0.999823113097757</c:v>
                </c:pt>
                <c:pt idx="97">
                  <c:v>0.999838337543775</c:v>
                </c:pt>
                <c:pt idx="98">
                  <c:v>0.999852251639768</c:v>
                </c:pt>
                <c:pt idx="99">
                  <c:v>0.999864968166011</c:v>
                </c:pt>
                <c:pt idx="100">
                  <c:v>0.999876590195913</c:v>
                </c:pt>
                <c:pt idx="101">
                  <c:v>0.999887211931477</c:v>
                </c:pt>
                <c:pt idx="102">
                  <c:v>0.99989691946685</c:v>
                </c:pt>
                <c:pt idx="103">
                  <c:v>0.99990579148616</c:v>
                </c:pt>
                <c:pt idx="104">
                  <c:v>0.999913899901283</c:v>
                </c:pt>
                <c:pt idx="105">
                  <c:v>0.999921310434728</c:v>
                </c:pt>
                <c:pt idx="106">
                  <c:v>0.999928083152343</c:v>
                </c:pt>
                <c:pt idx="107">
                  <c:v>0.99993427295018</c:v>
                </c:pt>
                <c:pt idx="108">
                  <c:v>0.999939929999453</c:v>
                </c:pt>
                <c:pt idx="109">
                  <c:v>0.999945100153201</c:v>
                </c:pt>
                <c:pt idx="110">
                  <c:v>0.999949825317944</c:v>
                </c:pt>
                <c:pt idx="111">
                  <c:v>0.999954143793358</c:v>
                </c:pt>
                <c:pt idx="112">
                  <c:v>0.999958090582712</c:v>
                </c:pt>
                <c:pt idx="113">
                  <c:v>0.999961697676584</c:v>
                </c:pt>
                <c:pt idx="114">
                  <c:v>0.999964994312161</c:v>
                </c:pt>
                <c:pt idx="115">
                  <c:v>0.999968007210222</c:v>
                </c:pt>
                <c:pt idx="116">
                  <c:v>0.999970760791718</c:v>
                </c:pt>
                <c:pt idx="117">
                  <c:v>0.999973277375719</c:v>
                </c:pt>
                <c:pt idx="118">
                  <c:v>0.999975577360317</c:v>
                </c:pt>
                <c:pt idx="119">
                  <c:v>0.999977679387967</c:v>
                </c:pt>
                <c:pt idx="120">
                  <c:v>0.999979600496589</c:v>
                </c:pt>
              </c:numCache>
            </c:numRef>
          </c:val>
          <c:smooth val="0"/>
        </c:ser>
        <c:dLbls>
          <c:showLegendKey val="0"/>
          <c:showVal val="0"/>
          <c:showCatName val="0"/>
          <c:showSerName val="0"/>
          <c:showPercent val="0"/>
          <c:showBubbleSize val="0"/>
        </c:dLbls>
        <c:marker val="1"/>
        <c:smooth val="0"/>
        <c:axId val="2062403032"/>
        <c:axId val="2109943336"/>
      </c:lineChart>
      <c:catAx>
        <c:axId val="2062403032"/>
        <c:scaling>
          <c:orientation val="minMax"/>
        </c:scaling>
        <c:delete val="0"/>
        <c:axPos val="b"/>
        <c:title>
          <c:tx>
            <c:rich>
              <a:bodyPr/>
              <a:lstStyle/>
              <a:p>
                <a:pPr>
                  <a:defRPr sz="1000"/>
                </a:pPr>
                <a:r>
                  <a:rPr lang="sv-SE" sz="1000" b="1" i="0" baseline="0">
                    <a:effectLst/>
                  </a:rPr>
                  <a:t>Wolf population</a:t>
                </a:r>
                <a:endParaRPr lang="sv-SE" sz="1000">
                  <a:effectLst/>
                </a:endParaRPr>
              </a:p>
            </c:rich>
          </c:tx>
          <c:overlay val="0"/>
        </c:title>
        <c:numFmt formatCode="General" sourceLinked="1"/>
        <c:majorTickMark val="out"/>
        <c:minorTickMark val="none"/>
        <c:tickLblPos val="nextTo"/>
        <c:crossAx val="2109943336"/>
        <c:crosses val="autoZero"/>
        <c:auto val="1"/>
        <c:lblAlgn val="ctr"/>
        <c:lblOffset val="100"/>
        <c:tickLblSkip val="5"/>
        <c:noMultiLvlLbl val="0"/>
      </c:catAx>
      <c:valAx>
        <c:axId val="2109943336"/>
        <c:scaling>
          <c:orientation val="minMax"/>
        </c:scaling>
        <c:delete val="0"/>
        <c:axPos val="l"/>
        <c:majorGridlines/>
        <c:title>
          <c:tx>
            <c:rich>
              <a:bodyPr rot="-5400000" vert="horz"/>
              <a:lstStyle/>
              <a:p>
                <a:pPr>
                  <a:defRPr sz="1000"/>
                </a:pPr>
                <a:r>
                  <a:rPr lang="sv-SE" sz="1000" b="1" i="0" baseline="0">
                    <a:effectLst/>
                  </a:rPr>
                  <a:t>Satisfaction level</a:t>
                </a:r>
                <a:endParaRPr lang="sv-SE" sz="1000">
                  <a:effectLst/>
                </a:endParaRPr>
              </a:p>
            </c:rich>
          </c:tx>
          <c:overlay val="0"/>
        </c:title>
        <c:numFmt formatCode="0.00" sourceLinked="1"/>
        <c:majorTickMark val="out"/>
        <c:minorTickMark val="none"/>
        <c:tickLblPos val="nextTo"/>
        <c:crossAx val="2062403032"/>
        <c:crosses val="autoZero"/>
        <c:crossBetween val="between"/>
      </c:valAx>
    </c:plotArea>
    <c:plotVisOnly val="1"/>
    <c:dispBlanksAs val="gap"/>
    <c:showDLblsOverMax val="0"/>
  </c:chart>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0"/>
          <c:order val="0"/>
          <c:tx>
            <c:strRef>
              <c:f>Biophilia!$B$1</c:f>
              <c:strCache>
                <c:ptCount val="1"/>
                <c:pt idx="0">
                  <c:v>Biophilia</c:v>
                </c:pt>
              </c:strCache>
            </c:strRef>
          </c:tx>
          <c:marker>
            <c:symbol val="none"/>
          </c:marker>
          <c:cat>
            <c:numRef>
              <c:f>Biophilia!$A$2:$A$322</c:f>
              <c:numCache>
                <c:formatCode>General</c:formatCode>
                <c:ptCount val="3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pt idx="121">
                  <c:v>1210.0</c:v>
                </c:pt>
                <c:pt idx="122">
                  <c:v>1220.0</c:v>
                </c:pt>
                <c:pt idx="123">
                  <c:v>1230.0</c:v>
                </c:pt>
                <c:pt idx="124">
                  <c:v>1240.0</c:v>
                </c:pt>
                <c:pt idx="125">
                  <c:v>1250.0</c:v>
                </c:pt>
                <c:pt idx="126">
                  <c:v>1260.0</c:v>
                </c:pt>
                <c:pt idx="127">
                  <c:v>1270.0</c:v>
                </c:pt>
                <c:pt idx="128">
                  <c:v>1280.0</c:v>
                </c:pt>
                <c:pt idx="129">
                  <c:v>1290.0</c:v>
                </c:pt>
                <c:pt idx="130">
                  <c:v>1300.0</c:v>
                </c:pt>
                <c:pt idx="131">
                  <c:v>1310.0</c:v>
                </c:pt>
                <c:pt idx="132">
                  <c:v>1320.0</c:v>
                </c:pt>
                <c:pt idx="133">
                  <c:v>1330.0</c:v>
                </c:pt>
                <c:pt idx="134">
                  <c:v>1340.0</c:v>
                </c:pt>
                <c:pt idx="135">
                  <c:v>1350.0</c:v>
                </c:pt>
                <c:pt idx="136">
                  <c:v>1360.0</c:v>
                </c:pt>
                <c:pt idx="137">
                  <c:v>1370.0</c:v>
                </c:pt>
                <c:pt idx="138">
                  <c:v>1380.0</c:v>
                </c:pt>
                <c:pt idx="139">
                  <c:v>1390.0</c:v>
                </c:pt>
                <c:pt idx="140">
                  <c:v>1400.0</c:v>
                </c:pt>
                <c:pt idx="141">
                  <c:v>1410.0</c:v>
                </c:pt>
                <c:pt idx="142">
                  <c:v>1420.0</c:v>
                </c:pt>
                <c:pt idx="143">
                  <c:v>1430.0</c:v>
                </c:pt>
                <c:pt idx="144">
                  <c:v>1440.0</c:v>
                </c:pt>
                <c:pt idx="145">
                  <c:v>1450.0</c:v>
                </c:pt>
                <c:pt idx="146">
                  <c:v>1460.0</c:v>
                </c:pt>
                <c:pt idx="147">
                  <c:v>1470.0</c:v>
                </c:pt>
                <c:pt idx="148">
                  <c:v>1480.0</c:v>
                </c:pt>
                <c:pt idx="149">
                  <c:v>1490.0</c:v>
                </c:pt>
                <c:pt idx="150">
                  <c:v>1500.0</c:v>
                </c:pt>
                <c:pt idx="151">
                  <c:v>1510.0</c:v>
                </c:pt>
                <c:pt idx="152">
                  <c:v>1520.0</c:v>
                </c:pt>
                <c:pt idx="153">
                  <c:v>1530.0</c:v>
                </c:pt>
                <c:pt idx="154">
                  <c:v>1540.0</c:v>
                </c:pt>
                <c:pt idx="155">
                  <c:v>1550.0</c:v>
                </c:pt>
                <c:pt idx="156">
                  <c:v>1560.0</c:v>
                </c:pt>
                <c:pt idx="157">
                  <c:v>1570.0</c:v>
                </c:pt>
                <c:pt idx="158">
                  <c:v>1580.0</c:v>
                </c:pt>
                <c:pt idx="159">
                  <c:v>1590.0</c:v>
                </c:pt>
                <c:pt idx="160">
                  <c:v>1600.0</c:v>
                </c:pt>
                <c:pt idx="161">
                  <c:v>1610.0</c:v>
                </c:pt>
                <c:pt idx="162">
                  <c:v>1620.0</c:v>
                </c:pt>
                <c:pt idx="163">
                  <c:v>1630.0</c:v>
                </c:pt>
                <c:pt idx="164">
                  <c:v>1640.0</c:v>
                </c:pt>
                <c:pt idx="165">
                  <c:v>1650.0</c:v>
                </c:pt>
                <c:pt idx="166">
                  <c:v>1660.0</c:v>
                </c:pt>
                <c:pt idx="167">
                  <c:v>1670.0</c:v>
                </c:pt>
                <c:pt idx="168">
                  <c:v>1680.0</c:v>
                </c:pt>
                <c:pt idx="169">
                  <c:v>1690.0</c:v>
                </c:pt>
                <c:pt idx="170">
                  <c:v>1700.0</c:v>
                </c:pt>
                <c:pt idx="171">
                  <c:v>1710.0</c:v>
                </c:pt>
                <c:pt idx="172">
                  <c:v>1720.0</c:v>
                </c:pt>
                <c:pt idx="173">
                  <c:v>1730.0</c:v>
                </c:pt>
                <c:pt idx="174">
                  <c:v>1740.0</c:v>
                </c:pt>
                <c:pt idx="175">
                  <c:v>1750.0</c:v>
                </c:pt>
                <c:pt idx="176">
                  <c:v>1760.0</c:v>
                </c:pt>
                <c:pt idx="177">
                  <c:v>1770.0</c:v>
                </c:pt>
                <c:pt idx="178">
                  <c:v>1780.0</c:v>
                </c:pt>
                <c:pt idx="179">
                  <c:v>1790.0</c:v>
                </c:pt>
                <c:pt idx="180">
                  <c:v>1800.0</c:v>
                </c:pt>
                <c:pt idx="181">
                  <c:v>1810.0</c:v>
                </c:pt>
                <c:pt idx="182">
                  <c:v>1820.0</c:v>
                </c:pt>
                <c:pt idx="183">
                  <c:v>1830.0</c:v>
                </c:pt>
                <c:pt idx="184">
                  <c:v>1840.0</c:v>
                </c:pt>
                <c:pt idx="185">
                  <c:v>1850.0</c:v>
                </c:pt>
                <c:pt idx="186">
                  <c:v>1860.0</c:v>
                </c:pt>
                <c:pt idx="187">
                  <c:v>1870.0</c:v>
                </c:pt>
                <c:pt idx="188">
                  <c:v>1880.0</c:v>
                </c:pt>
                <c:pt idx="189">
                  <c:v>1890.0</c:v>
                </c:pt>
                <c:pt idx="190">
                  <c:v>1900.0</c:v>
                </c:pt>
                <c:pt idx="191">
                  <c:v>1910.0</c:v>
                </c:pt>
                <c:pt idx="192">
                  <c:v>1920.0</c:v>
                </c:pt>
                <c:pt idx="193">
                  <c:v>1930.0</c:v>
                </c:pt>
                <c:pt idx="194">
                  <c:v>1940.0</c:v>
                </c:pt>
                <c:pt idx="195">
                  <c:v>1950.0</c:v>
                </c:pt>
                <c:pt idx="196">
                  <c:v>1960.0</c:v>
                </c:pt>
                <c:pt idx="197">
                  <c:v>1970.0</c:v>
                </c:pt>
                <c:pt idx="198">
                  <c:v>1980.0</c:v>
                </c:pt>
                <c:pt idx="199">
                  <c:v>1990.0</c:v>
                </c:pt>
                <c:pt idx="200">
                  <c:v>2000.0</c:v>
                </c:pt>
                <c:pt idx="201">
                  <c:v>2010.0</c:v>
                </c:pt>
                <c:pt idx="202">
                  <c:v>2020.0</c:v>
                </c:pt>
                <c:pt idx="203">
                  <c:v>2030.0</c:v>
                </c:pt>
                <c:pt idx="204">
                  <c:v>2040.0</c:v>
                </c:pt>
                <c:pt idx="205">
                  <c:v>2050.0</c:v>
                </c:pt>
                <c:pt idx="206">
                  <c:v>2060.0</c:v>
                </c:pt>
                <c:pt idx="207">
                  <c:v>2070.0</c:v>
                </c:pt>
                <c:pt idx="208">
                  <c:v>2080.0</c:v>
                </c:pt>
                <c:pt idx="209">
                  <c:v>2090.0</c:v>
                </c:pt>
                <c:pt idx="210">
                  <c:v>2100.0</c:v>
                </c:pt>
                <c:pt idx="211">
                  <c:v>2110.0</c:v>
                </c:pt>
                <c:pt idx="212">
                  <c:v>2120.0</c:v>
                </c:pt>
                <c:pt idx="213">
                  <c:v>2130.0</c:v>
                </c:pt>
                <c:pt idx="214">
                  <c:v>2140.0</c:v>
                </c:pt>
                <c:pt idx="215">
                  <c:v>2150.0</c:v>
                </c:pt>
                <c:pt idx="216">
                  <c:v>2160.0</c:v>
                </c:pt>
                <c:pt idx="217">
                  <c:v>2170.0</c:v>
                </c:pt>
                <c:pt idx="218">
                  <c:v>2180.0</c:v>
                </c:pt>
                <c:pt idx="219">
                  <c:v>2190.0</c:v>
                </c:pt>
                <c:pt idx="220">
                  <c:v>2200.0</c:v>
                </c:pt>
                <c:pt idx="221">
                  <c:v>2210.0</c:v>
                </c:pt>
                <c:pt idx="222">
                  <c:v>2220.0</c:v>
                </c:pt>
                <c:pt idx="223">
                  <c:v>2230.0</c:v>
                </c:pt>
                <c:pt idx="224">
                  <c:v>2240.0</c:v>
                </c:pt>
                <c:pt idx="225">
                  <c:v>2250.0</c:v>
                </c:pt>
                <c:pt idx="226">
                  <c:v>2260.0</c:v>
                </c:pt>
                <c:pt idx="227">
                  <c:v>2270.0</c:v>
                </c:pt>
                <c:pt idx="228">
                  <c:v>2280.0</c:v>
                </c:pt>
                <c:pt idx="229">
                  <c:v>2290.0</c:v>
                </c:pt>
                <c:pt idx="230">
                  <c:v>2300.0</c:v>
                </c:pt>
                <c:pt idx="231">
                  <c:v>2310.0</c:v>
                </c:pt>
                <c:pt idx="232">
                  <c:v>2320.0</c:v>
                </c:pt>
                <c:pt idx="233">
                  <c:v>2330.0</c:v>
                </c:pt>
                <c:pt idx="234">
                  <c:v>2340.0</c:v>
                </c:pt>
                <c:pt idx="235">
                  <c:v>2350.0</c:v>
                </c:pt>
                <c:pt idx="236">
                  <c:v>2360.0</c:v>
                </c:pt>
                <c:pt idx="237">
                  <c:v>2370.0</c:v>
                </c:pt>
                <c:pt idx="238">
                  <c:v>2380.0</c:v>
                </c:pt>
                <c:pt idx="239">
                  <c:v>2390.0</c:v>
                </c:pt>
                <c:pt idx="240">
                  <c:v>2400.0</c:v>
                </c:pt>
                <c:pt idx="241">
                  <c:v>2410.0</c:v>
                </c:pt>
                <c:pt idx="242">
                  <c:v>2420.0</c:v>
                </c:pt>
                <c:pt idx="243">
                  <c:v>2430.0</c:v>
                </c:pt>
                <c:pt idx="244">
                  <c:v>2440.0</c:v>
                </c:pt>
                <c:pt idx="245">
                  <c:v>2450.0</c:v>
                </c:pt>
                <c:pt idx="246">
                  <c:v>2460.0</c:v>
                </c:pt>
                <c:pt idx="247">
                  <c:v>2470.0</c:v>
                </c:pt>
                <c:pt idx="248">
                  <c:v>2480.0</c:v>
                </c:pt>
                <c:pt idx="249">
                  <c:v>2490.0</c:v>
                </c:pt>
                <c:pt idx="250">
                  <c:v>2500.0</c:v>
                </c:pt>
                <c:pt idx="251">
                  <c:v>2510.0</c:v>
                </c:pt>
                <c:pt idx="252">
                  <c:v>2520.0</c:v>
                </c:pt>
                <c:pt idx="253">
                  <c:v>2530.0</c:v>
                </c:pt>
                <c:pt idx="254">
                  <c:v>2540.0</c:v>
                </c:pt>
                <c:pt idx="255">
                  <c:v>2550.0</c:v>
                </c:pt>
                <c:pt idx="256">
                  <c:v>2560.0</c:v>
                </c:pt>
                <c:pt idx="257">
                  <c:v>2570.0</c:v>
                </c:pt>
                <c:pt idx="258">
                  <c:v>2580.0</c:v>
                </c:pt>
                <c:pt idx="259">
                  <c:v>2590.0</c:v>
                </c:pt>
                <c:pt idx="260">
                  <c:v>2600.0</c:v>
                </c:pt>
                <c:pt idx="261">
                  <c:v>2610.0</c:v>
                </c:pt>
                <c:pt idx="262">
                  <c:v>2620.0</c:v>
                </c:pt>
                <c:pt idx="263">
                  <c:v>2630.0</c:v>
                </c:pt>
                <c:pt idx="264">
                  <c:v>2640.0</c:v>
                </c:pt>
                <c:pt idx="265">
                  <c:v>2650.0</c:v>
                </c:pt>
                <c:pt idx="266">
                  <c:v>2660.0</c:v>
                </c:pt>
                <c:pt idx="267">
                  <c:v>2670.0</c:v>
                </c:pt>
                <c:pt idx="268">
                  <c:v>2680.0</c:v>
                </c:pt>
                <c:pt idx="269">
                  <c:v>2690.0</c:v>
                </c:pt>
                <c:pt idx="270">
                  <c:v>2700.0</c:v>
                </c:pt>
                <c:pt idx="271">
                  <c:v>2710.0</c:v>
                </c:pt>
                <c:pt idx="272">
                  <c:v>2720.0</c:v>
                </c:pt>
                <c:pt idx="273">
                  <c:v>2730.0</c:v>
                </c:pt>
                <c:pt idx="274">
                  <c:v>2740.0</c:v>
                </c:pt>
                <c:pt idx="275">
                  <c:v>2750.0</c:v>
                </c:pt>
                <c:pt idx="276">
                  <c:v>2760.0</c:v>
                </c:pt>
                <c:pt idx="277">
                  <c:v>2770.0</c:v>
                </c:pt>
                <c:pt idx="278">
                  <c:v>2780.0</c:v>
                </c:pt>
                <c:pt idx="279">
                  <c:v>2790.0</c:v>
                </c:pt>
                <c:pt idx="280">
                  <c:v>2800.0</c:v>
                </c:pt>
                <c:pt idx="281">
                  <c:v>2810.0</c:v>
                </c:pt>
                <c:pt idx="282">
                  <c:v>2820.0</c:v>
                </c:pt>
                <c:pt idx="283">
                  <c:v>2830.0</c:v>
                </c:pt>
                <c:pt idx="284">
                  <c:v>2840.0</c:v>
                </c:pt>
                <c:pt idx="285">
                  <c:v>2850.0</c:v>
                </c:pt>
                <c:pt idx="286">
                  <c:v>2860.0</c:v>
                </c:pt>
                <c:pt idx="287">
                  <c:v>2870.0</c:v>
                </c:pt>
                <c:pt idx="288">
                  <c:v>2880.0</c:v>
                </c:pt>
                <c:pt idx="289">
                  <c:v>2890.0</c:v>
                </c:pt>
                <c:pt idx="290">
                  <c:v>2900.0</c:v>
                </c:pt>
                <c:pt idx="291">
                  <c:v>2910.0</c:v>
                </c:pt>
                <c:pt idx="292">
                  <c:v>2920.0</c:v>
                </c:pt>
                <c:pt idx="293">
                  <c:v>2930.0</c:v>
                </c:pt>
                <c:pt idx="294">
                  <c:v>2940.0</c:v>
                </c:pt>
                <c:pt idx="295">
                  <c:v>2950.0</c:v>
                </c:pt>
                <c:pt idx="296">
                  <c:v>2960.0</c:v>
                </c:pt>
                <c:pt idx="297">
                  <c:v>2970.0</c:v>
                </c:pt>
                <c:pt idx="298">
                  <c:v>2980.0</c:v>
                </c:pt>
                <c:pt idx="299">
                  <c:v>2990.0</c:v>
                </c:pt>
                <c:pt idx="300">
                  <c:v>3000.0</c:v>
                </c:pt>
              </c:numCache>
            </c:numRef>
          </c:cat>
          <c:val>
            <c:numRef>
              <c:f>Biophilia!$B$2:$B$122</c:f>
              <c:numCache>
                <c:formatCode>0.00</c:formatCode>
                <c:ptCount val="121"/>
                <c:pt idx="0">
                  <c:v>0.0</c:v>
                </c:pt>
                <c:pt idx="1">
                  <c:v>0.0860688147287718</c:v>
                </c:pt>
                <c:pt idx="2">
                  <c:v>0.164729788588728</c:v>
                </c:pt>
                <c:pt idx="3">
                  <c:v>0.236620505663147</c:v>
                </c:pt>
                <c:pt idx="4">
                  <c:v>0.302323673928969</c:v>
                </c:pt>
                <c:pt idx="5">
                  <c:v>0.362371848378227</c:v>
                </c:pt>
                <c:pt idx="6">
                  <c:v>0.41725174762601</c:v>
                </c:pt>
                <c:pt idx="7">
                  <c:v>0.467408198993103</c:v>
                </c:pt>
                <c:pt idx="8">
                  <c:v>0.513247744040028</c:v>
                </c:pt>
                <c:pt idx="9">
                  <c:v>0.555141933777059</c:v>
                </c:pt>
                <c:pt idx="10">
                  <c:v>0.593430340259401</c:v>
                </c:pt>
                <c:pt idx="11">
                  <c:v>0.628423308977954</c:v>
                </c:pt>
                <c:pt idx="12">
                  <c:v>0.660404474355061</c:v>
                </c:pt>
                <c:pt idx="13">
                  <c:v>0.689633058734515</c:v>
                </c:pt>
                <c:pt idx="14">
                  <c:v>0.71634597350023</c:v>
                </c:pt>
                <c:pt idx="15">
                  <c:v>0.740759739354109</c:v>
                </c:pt>
                <c:pt idx="16">
                  <c:v>0.763072241317878</c:v>
                </c:pt>
                <c:pt idx="17">
                  <c:v>0.783464332683993</c:v>
                </c:pt>
                <c:pt idx="18">
                  <c:v>0.802101300916385</c:v>
                </c:pt>
                <c:pt idx="19">
                  <c:v>0.819134207382878</c:v>
                </c:pt>
                <c:pt idx="20">
                  <c:v>0.834701111778414</c:v>
                </c:pt>
                <c:pt idx="21">
                  <c:v>0.848928191163629</c:v>
                </c:pt>
                <c:pt idx="22">
                  <c:v>0.861930762689107</c:v>
                </c:pt>
                <c:pt idx="23">
                  <c:v>0.873814218294961</c:v>
                </c:pt>
                <c:pt idx="24">
                  <c:v>0.884674878961937</c:v>
                </c:pt>
                <c:pt idx="25">
                  <c:v>0.894600775438136</c:v>
                </c:pt>
                <c:pt idx="26">
                  <c:v>0.903672361769507</c:v>
                </c:pt>
                <c:pt idx="27">
                  <c:v>0.911963167417627</c:v>
                </c:pt>
                <c:pt idx="28">
                  <c:v>0.919540393250468</c:v>
                </c:pt>
                <c:pt idx="29">
                  <c:v>0.926465456236943</c:v>
                </c:pt>
                <c:pt idx="30">
                  <c:v>0.93279448726025</c:v>
                </c:pt>
                <c:pt idx="31">
                  <c:v>0.938578786085</c:v>
                </c:pt>
                <c:pt idx="32">
                  <c:v>0.943865237165866</c:v>
                </c:pt>
                <c:pt idx="33">
                  <c:v>0.948696689668081</c:v>
                </c:pt>
                <c:pt idx="34">
                  <c:v>0.953112304780011</c:v>
                </c:pt>
                <c:pt idx="35">
                  <c:v>0.95714787313296</c:v>
                </c:pt>
                <c:pt idx="36">
                  <c:v>0.960836104901013</c:v>
                </c:pt>
                <c:pt idx="37">
                  <c:v>0.964206894932345</c:v>
                </c:pt>
                <c:pt idx="38">
                  <c:v>0.96728756506098</c:v>
                </c:pt>
                <c:pt idx="39">
                  <c:v>0.970103085563074</c:v>
                </c:pt>
                <c:pt idx="40">
                  <c:v>0.972676277552708</c:v>
                </c:pt>
                <c:pt idx="41">
                  <c:v>0.975027997957724</c:v>
                </c:pt>
                <c:pt idx="42">
                  <c:v>0.977177308574907</c:v>
                </c:pt>
                <c:pt idx="43">
                  <c:v>0.979141630574786</c:v>
                </c:pt>
                <c:pt idx="44">
                  <c:v>0.980936885708388</c:v>
                </c:pt>
                <c:pt idx="45">
                  <c:v>0.982577625360506</c:v>
                </c:pt>
                <c:pt idx="46">
                  <c:v>0.984077148495488</c:v>
                </c:pt>
                <c:pt idx="47">
                  <c:v>0.985447609451584</c:v>
                </c:pt>
                <c:pt idx="48">
                  <c:v>0.986700116457556</c:v>
                </c:pt>
                <c:pt idx="49">
                  <c:v>0.987844821670085</c:v>
                </c:pt>
                <c:pt idx="50">
                  <c:v>0.988891003461758</c:v>
                </c:pt>
                <c:pt idx="51">
                  <c:v>0.98984714162663</c:v>
                </c:pt>
                <c:pt idx="52">
                  <c:v>0.990720986112935</c:v>
                </c:pt>
                <c:pt idx="53">
                  <c:v>0.991519619840047</c:v>
                </c:pt>
                <c:pt idx="54">
                  <c:v>0.992249516108863</c:v>
                </c:pt>
                <c:pt idx="55">
                  <c:v>0.992916591070948</c:v>
                </c:pt>
                <c:pt idx="56">
                  <c:v>0.99352625168171</c:v>
                </c:pt>
                <c:pt idx="57">
                  <c:v>0.994083439526318</c:v>
                </c:pt>
                <c:pt idx="58">
                  <c:v>0.994592670873559</c:v>
                </c:pt>
                <c:pt idx="59">
                  <c:v>0.99505807328232</c:v>
                </c:pt>
                <c:pt idx="60">
                  <c:v>0.995483419057387</c:v>
                </c:pt>
                <c:pt idx="61">
                  <c:v>0.995872155825744</c:v>
                </c:pt>
                <c:pt idx="62">
                  <c:v>0.996227434481208</c:v>
                </c:pt>
                <c:pt idx="63">
                  <c:v>0.996552134723897</c:v>
                </c:pt>
                <c:pt idx="64">
                  <c:v>0.996848888401556</c:v>
                </c:pt>
                <c:pt idx="65">
                  <c:v>0.997120100841911</c:v>
                </c:pt>
                <c:pt idx="66">
                  <c:v>0.997367970348987</c:v>
                </c:pt>
                <c:pt idx="67">
                  <c:v>0.99759450602138</c:v>
                </c:pt>
                <c:pt idx="68">
                  <c:v>0.997801544036957</c:v>
                </c:pt>
                <c:pt idx="69">
                  <c:v>0.99799076253593</c:v>
                </c:pt>
                <c:pt idx="70">
                  <c:v>0.998163695222971</c:v>
                </c:pt>
                <c:pt idx="71">
                  <c:v>0.998321743798611</c:v>
                </c:pt>
                <c:pt idx="72">
                  <c:v>0.998466189320675</c:v>
                </c:pt>
                <c:pt idx="73">
                  <c:v>0.998598202587863</c:v>
                </c:pt>
                <c:pt idx="74">
                  <c:v>0.998718853629616</c:v>
                </c:pt>
                <c:pt idx="75">
                  <c:v>0.998829120379209</c:v>
                </c:pt>
                <c:pt idx="76">
                  <c:v>0.998929896600361</c:v>
                </c:pt>
                <c:pt idx="77">
                  <c:v>0.999021999131604</c:v>
                </c:pt>
                <c:pt idx="78">
                  <c:v>0.999106174507151</c:v>
                </c:pt>
                <c:pt idx="79">
                  <c:v>0.999183105007895</c:v>
                </c:pt>
                <c:pt idx="80">
                  <c:v>0.999253414191623</c:v>
                </c:pt>
                <c:pt idx="81">
                  <c:v>0.999317671947243</c:v>
                </c:pt>
                <c:pt idx="82">
                  <c:v>0.999376399114001</c:v>
                </c:pt>
                <c:pt idx="83">
                  <c:v>0.999430071703122</c:v>
                </c:pt>
                <c:pt idx="84">
                  <c:v>0.999479124756115</c:v>
                </c:pt>
                <c:pt idx="85">
                  <c:v>0.999523955870977</c:v>
                </c:pt>
                <c:pt idx="86">
                  <c:v>0.999564928424921</c:v>
                </c:pt>
                <c:pt idx="87">
                  <c:v>0.999602374519711</c:v>
                </c:pt>
                <c:pt idx="88">
                  <c:v>0.999636597673505</c:v>
                </c:pt>
                <c:pt idx="89">
                  <c:v>0.999667875281016</c:v>
                </c:pt>
                <c:pt idx="90">
                  <c:v>0.999696460861921</c:v>
                </c:pt>
                <c:pt idx="91">
                  <c:v>0.999722586115759</c:v>
                </c:pt>
                <c:pt idx="92">
                  <c:v>0.999746462799965</c:v>
                </c:pt>
                <c:pt idx="93">
                  <c:v>0.999768284446262</c:v>
                </c:pt>
                <c:pt idx="94">
                  <c:v>0.999788227929326</c:v>
                </c:pt>
                <c:pt idx="95">
                  <c:v>0.999806454900442</c:v>
                </c:pt>
                <c:pt idx="96">
                  <c:v>0.999823113097757</c:v>
                </c:pt>
                <c:pt idx="97">
                  <c:v>0.999838337543775</c:v>
                </c:pt>
                <c:pt idx="98">
                  <c:v>0.999852251639768</c:v>
                </c:pt>
                <c:pt idx="99">
                  <c:v>0.999864968166011</c:v>
                </c:pt>
                <c:pt idx="100">
                  <c:v>0.999876590195913</c:v>
                </c:pt>
                <c:pt idx="101">
                  <c:v>0.999887211931477</c:v>
                </c:pt>
                <c:pt idx="102">
                  <c:v>0.99989691946685</c:v>
                </c:pt>
                <c:pt idx="103">
                  <c:v>0.99990579148616</c:v>
                </c:pt>
                <c:pt idx="104">
                  <c:v>0.999913899901283</c:v>
                </c:pt>
                <c:pt idx="105">
                  <c:v>0.999921310434728</c:v>
                </c:pt>
                <c:pt idx="106">
                  <c:v>0.999928083152343</c:v>
                </c:pt>
                <c:pt idx="107">
                  <c:v>0.99993427295018</c:v>
                </c:pt>
                <c:pt idx="108">
                  <c:v>0.999939929999453</c:v>
                </c:pt>
                <c:pt idx="109">
                  <c:v>0.999945100153201</c:v>
                </c:pt>
                <c:pt idx="110">
                  <c:v>0.999949825317944</c:v>
                </c:pt>
                <c:pt idx="111">
                  <c:v>0.999954143793358</c:v>
                </c:pt>
                <c:pt idx="112">
                  <c:v>0.999958090582712</c:v>
                </c:pt>
                <c:pt idx="113">
                  <c:v>0.999961697676584</c:v>
                </c:pt>
                <c:pt idx="114">
                  <c:v>0.999964994312161</c:v>
                </c:pt>
                <c:pt idx="115">
                  <c:v>0.999968007210222</c:v>
                </c:pt>
                <c:pt idx="116">
                  <c:v>0.999970760791718</c:v>
                </c:pt>
                <c:pt idx="117">
                  <c:v>0.999973277375719</c:v>
                </c:pt>
                <c:pt idx="118">
                  <c:v>0.999975577360317</c:v>
                </c:pt>
                <c:pt idx="119">
                  <c:v>0.999977679387967</c:v>
                </c:pt>
                <c:pt idx="120">
                  <c:v>0.999979600496589</c:v>
                </c:pt>
              </c:numCache>
            </c:numRef>
          </c:val>
          <c:smooth val="0"/>
        </c:ser>
        <c:dLbls>
          <c:showLegendKey val="0"/>
          <c:showVal val="0"/>
          <c:showCatName val="0"/>
          <c:showSerName val="0"/>
          <c:showPercent val="0"/>
          <c:showBubbleSize val="0"/>
        </c:dLbls>
        <c:marker val="1"/>
        <c:smooth val="0"/>
        <c:axId val="2110040072"/>
        <c:axId val="2110045720"/>
      </c:lineChart>
      <c:catAx>
        <c:axId val="2110040072"/>
        <c:scaling>
          <c:orientation val="minMax"/>
        </c:scaling>
        <c:delete val="0"/>
        <c:axPos val="b"/>
        <c:title>
          <c:tx>
            <c:rich>
              <a:bodyPr/>
              <a:lstStyle/>
              <a:p>
                <a:pPr>
                  <a:defRPr sz="1000"/>
                </a:pPr>
                <a:r>
                  <a:rPr lang="sv-SE" sz="1000" b="1" i="0" baseline="0">
                    <a:effectLst/>
                  </a:rPr>
                  <a:t>Wolf population</a:t>
                </a:r>
                <a:endParaRPr lang="sv-SE" sz="1000">
                  <a:effectLst/>
                </a:endParaRPr>
              </a:p>
            </c:rich>
          </c:tx>
          <c:overlay val="0"/>
        </c:title>
        <c:numFmt formatCode="General" sourceLinked="1"/>
        <c:majorTickMark val="out"/>
        <c:minorTickMark val="none"/>
        <c:tickLblPos val="nextTo"/>
        <c:crossAx val="2110045720"/>
        <c:crosses val="autoZero"/>
        <c:auto val="1"/>
        <c:lblAlgn val="ctr"/>
        <c:lblOffset val="100"/>
        <c:noMultiLvlLbl val="0"/>
      </c:catAx>
      <c:valAx>
        <c:axId val="2110045720"/>
        <c:scaling>
          <c:orientation val="minMax"/>
        </c:scaling>
        <c:delete val="0"/>
        <c:axPos val="l"/>
        <c:majorGridlines/>
        <c:title>
          <c:tx>
            <c:rich>
              <a:bodyPr rot="-5400000" vert="horz"/>
              <a:lstStyle/>
              <a:p>
                <a:pPr>
                  <a:defRPr sz="1000"/>
                </a:pPr>
                <a:r>
                  <a:rPr lang="sv-SE" sz="1000" b="1" i="0" baseline="0">
                    <a:effectLst/>
                  </a:rPr>
                  <a:t>Satisfaction level</a:t>
                </a:r>
                <a:endParaRPr lang="sv-SE" sz="1000">
                  <a:effectLst/>
                </a:endParaRPr>
              </a:p>
            </c:rich>
          </c:tx>
          <c:overlay val="0"/>
        </c:title>
        <c:numFmt formatCode="0.00" sourceLinked="1"/>
        <c:majorTickMark val="out"/>
        <c:minorTickMark val="none"/>
        <c:tickLblPos val="nextTo"/>
        <c:crossAx val="2110040072"/>
        <c:crosses val="autoZero"/>
        <c:crossBetween val="between"/>
      </c:valAx>
    </c:plotArea>
    <c:plotVisOnly val="1"/>
    <c:dispBlanksAs val="gap"/>
    <c:showDLblsOverMax val="0"/>
  </c:chart>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lineChart>
        <c:grouping val="standard"/>
        <c:varyColors val="0"/>
        <c:ser>
          <c:idx val="1"/>
          <c:order val="0"/>
          <c:tx>
            <c:strRef>
              <c:f>'Fear of wolves'!$B$1</c:f>
              <c:strCache>
                <c:ptCount val="1"/>
                <c:pt idx="0">
                  <c:v>Fear</c:v>
                </c:pt>
              </c:strCache>
            </c:strRef>
          </c:tx>
          <c:spPr>
            <a:ln>
              <a:solidFill>
                <a:schemeClr val="accent1"/>
              </a:solidFill>
            </a:ln>
          </c:spPr>
          <c:marker>
            <c:symbol val="none"/>
          </c:marker>
          <c:cat>
            <c:numRef>
              <c:f>'Fear of wolves'!$A$2:$A$322</c:f>
              <c:numCache>
                <c:formatCode>General</c:formatCode>
                <c:ptCount val="321"/>
                <c:pt idx="0">
                  <c:v>0.0</c:v>
                </c:pt>
                <c:pt idx="1">
                  <c:v>10.0</c:v>
                </c:pt>
                <c:pt idx="2">
                  <c:v>20.0</c:v>
                </c:pt>
                <c:pt idx="3">
                  <c:v>30.0</c:v>
                </c:pt>
                <c:pt idx="4">
                  <c:v>40.0</c:v>
                </c:pt>
                <c:pt idx="5">
                  <c:v>50.0</c:v>
                </c:pt>
                <c:pt idx="6">
                  <c:v>60.0</c:v>
                </c:pt>
                <c:pt idx="7">
                  <c:v>70.0</c:v>
                </c:pt>
                <c:pt idx="8">
                  <c:v>80.0</c:v>
                </c:pt>
                <c:pt idx="9">
                  <c:v>90.0</c:v>
                </c:pt>
                <c:pt idx="10">
                  <c:v>100.0</c:v>
                </c:pt>
                <c:pt idx="11">
                  <c:v>110.0</c:v>
                </c:pt>
                <c:pt idx="12">
                  <c:v>120.0</c:v>
                </c:pt>
                <c:pt idx="13">
                  <c:v>130.0</c:v>
                </c:pt>
                <c:pt idx="14">
                  <c:v>140.0</c:v>
                </c:pt>
                <c:pt idx="15">
                  <c:v>150.0</c:v>
                </c:pt>
                <c:pt idx="16">
                  <c:v>160.0</c:v>
                </c:pt>
                <c:pt idx="17">
                  <c:v>170.0</c:v>
                </c:pt>
                <c:pt idx="18">
                  <c:v>180.0</c:v>
                </c:pt>
                <c:pt idx="19">
                  <c:v>190.0</c:v>
                </c:pt>
                <c:pt idx="20">
                  <c:v>200.0</c:v>
                </c:pt>
                <c:pt idx="21">
                  <c:v>210.0</c:v>
                </c:pt>
                <c:pt idx="22">
                  <c:v>220.0</c:v>
                </c:pt>
                <c:pt idx="23">
                  <c:v>230.0</c:v>
                </c:pt>
                <c:pt idx="24">
                  <c:v>240.0</c:v>
                </c:pt>
                <c:pt idx="25">
                  <c:v>250.0</c:v>
                </c:pt>
                <c:pt idx="26">
                  <c:v>260.0</c:v>
                </c:pt>
                <c:pt idx="27">
                  <c:v>270.0</c:v>
                </c:pt>
                <c:pt idx="28">
                  <c:v>280.0</c:v>
                </c:pt>
                <c:pt idx="29">
                  <c:v>290.0</c:v>
                </c:pt>
                <c:pt idx="30">
                  <c:v>300.0</c:v>
                </c:pt>
                <c:pt idx="31">
                  <c:v>310.0</c:v>
                </c:pt>
                <c:pt idx="32">
                  <c:v>320.0</c:v>
                </c:pt>
                <c:pt idx="33">
                  <c:v>330.0</c:v>
                </c:pt>
                <c:pt idx="34">
                  <c:v>340.0</c:v>
                </c:pt>
                <c:pt idx="35">
                  <c:v>350.0</c:v>
                </c:pt>
                <c:pt idx="36">
                  <c:v>360.0</c:v>
                </c:pt>
                <c:pt idx="37">
                  <c:v>370.0</c:v>
                </c:pt>
                <c:pt idx="38">
                  <c:v>380.0</c:v>
                </c:pt>
                <c:pt idx="39">
                  <c:v>390.0</c:v>
                </c:pt>
                <c:pt idx="40">
                  <c:v>400.0</c:v>
                </c:pt>
                <c:pt idx="41">
                  <c:v>410.0</c:v>
                </c:pt>
                <c:pt idx="42">
                  <c:v>420.0</c:v>
                </c:pt>
                <c:pt idx="43">
                  <c:v>430.0</c:v>
                </c:pt>
                <c:pt idx="44">
                  <c:v>440.0</c:v>
                </c:pt>
                <c:pt idx="45">
                  <c:v>450.0</c:v>
                </c:pt>
                <c:pt idx="46">
                  <c:v>460.0</c:v>
                </c:pt>
                <c:pt idx="47">
                  <c:v>470.0</c:v>
                </c:pt>
                <c:pt idx="48">
                  <c:v>480.0</c:v>
                </c:pt>
                <c:pt idx="49">
                  <c:v>490.0</c:v>
                </c:pt>
                <c:pt idx="50">
                  <c:v>500.0</c:v>
                </c:pt>
                <c:pt idx="51">
                  <c:v>510.0</c:v>
                </c:pt>
                <c:pt idx="52">
                  <c:v>520.0</c:v>
                </c:pt>
                <c:pt idx="53">
                  <c:v>530.0</c:v>
                </c:pt>
                <c:pt idx="54">
                  <c:v>540.0</c:v>
                </c:pt>
                <c:pt idx="55">
                  <c:v>550.0</c:v>
                </c:pt>
                <c:pt idx="56">
                  <c:v>560.0</c:v>
                </c:pt>
                <c:pt idx="57">
                  <c:v>570.0</c:v>
                </c:pt>
                <c:pt idx="58">
                  <c:v>580.0</c:v>
                </c:pt>
                <c:pt idx="59">
                  <c:v>590.0</c:v>
                </c:pt>
                <c:pt idx="60">
                  <c:v>600.0</c:v>
                </c:pt>
                <c:pt idx="61">
                  <c:v>610.0</c:v>
                </c:pt>
                <c:pt idx="62">
                  <c:v>620.0</c:v>
                </c:pt>
                <c:pt idx="63">
                  <c:v>630.0</c:v>
                </c:pt>
                <c:pt idx="64">
                  <c:v>640.0</c:v>
                </c:pt>
                <c:pt idx="65">
                  <c:v>650.0</c:v>
                </c:pt>
                <c:pt idx="66">
                  <c:v>660.0</c:v>
                </c:pt>
                <c:pt idx="67">
                  <c:v>670.0</c:v>
                </c:pt>
                <c:pt idx="68">
                  <c:v>680.0</c:v>
                </c:pt>
                <c:pt idx="69">
                  <c:v>690.0</c:v>
                </c:pt>
                <c:pt idx="70">
                  <c:v>700.0</c:v>
                </c:pt>
                <c:pt idx="71">
                  <c:v>710.0</c:v>
                </c:pt>
                <c:pt idx="72">
                  <c:v>720.0</c:v>
                </c:pt>
                <c:pt idx="73">
                  <c:v>730.0</c:v>
                </c:pt>
                <c:pt idx="74">
                  <c:v>740.0</c:v>
                </c:pt>
                <c:pt idx="75">
                  <c:v>750.0</c:v>
                </c:pt>
                <c:pt idx="76">
                  <c:v>760.0</c:v>
                </c:pt>
                <c:pt idx="77">
                  <c:v>770.0</c:v>
                </c:pt>
                <c:pt idx="78">
                  <c:v>780.0</c:v>
                </c:pt>
                <c:pt idx="79">
                  <c:v>790.0</c:v>
                </c:pt>
                <c:pt idx="80">
                  <c:v>800.0</c:v>
                </c:pt>
                <c:pt idx="81">
                  <c:v>810.0</c:v>
                </c:pt>
                <c:pt idx="82">
                  <c:v>820.0</c:v>
                </c:pt>
                <c:pt idx="83">
                  <c:v>830.0</c:v>
                </c:pt>
                <c:pt idx="84">
                  <c:v>840.0</c:v>
                </c:pt>
                <c:pt idx="85">
                  <c:v>850.0</c:v>
                </c:pt>
                <c:pt idx="86">
                  <c:v>860.0</c:v>
                </c:pt>
                <c:pt idx="87">
                  <c:v>870.0</c:v>
                </c:pt>
                <c:pt idx="88">
                  <c:v>880.0</c:v>
                </c:pt>
                <c:pt idx="89">
                  <c:v>890.0</c:v>
                </c:pt>
                <c:pt idx="90">
                  <c:v>900.0</c:v>
                </c:pt>
                <c:pt idx="91">
                  <c:v>910.0</c:v>
                </c:pt>
                <c:pt idx="92">
                  <c:v>920.0</c:v>
                </c:pt>
                <c:pt idx="93">
                  <c:v>930.0</c:v>
                </c:pt>
                <c:pt idx="94">
                  <c:v>940.0</c:v>
                </c:pt>
                <c:pt idx="95">
                  <c:v>950.0</c:v>
                </c:pt>
                <c:pt idx="96">
                  <c:v>960.0</c:v>
                </c:pt>
                <c:pt idx="97">
                  <c:v>970.0</c:v>
                </c:pt>
                <c:pt idx="98">
                  <c:v>980.0</c:v>
                </c:pt>
                <c:pt idx="99">
                  <c:v>990.0</c:v>
                </c:pt>
                <c:pt idx="100">
                  <c:v>1000.0</c:v>
                </c:pt>
                <c:pt idx="101">
                  <c:v>1010.0</c:v>
                </c:pt>
                <c:pt idx="102">
                  <c:v>1020.0</c:v>
                </c:pt>
                <c:pt idx="103">
                  <c:v>1030.0</c:v>
                </c:pt>
                <c:pt idx="104">
                  <c:v>1040.0</c:v>
                </c:pt>
                <c:pt idx="105">
                  <c:v>1050.0</c:v>
                </c:pt>
                <c:pt idx="106">
                  <c:v>1060.0</c:v>
                </c:pt>
                <c:pt idx="107">
                  <c:v>1070.0</c:v>
                </c:pt>
                <c:pt idx="108">
                  <c:v>1080.0</c:v>
                </c:pt>
                <c:pt idx="109">
                  <c:v>1090.0</c:v>
                </c:pt>
                <c:pt idx="110">
                  <c:v>1100.0</c:v>
                </c:pt>
                <c:pt idx="111">
                  <c:v>1110.0</c:v>
                </c:pt>
                <c:pt idx="112">
                  <c:v>1120.0</c:v>
                </c:pt>
                <c:pt idx="113">
                  <c:v>1130.0</c:v>
                </c:pt>
                <c:pt idx="114">
                  <c:v>1140.0</c:v>
                </c:pt>
                <c:pt idx="115">
                  <c:v>1150.0</c:v>
                </c:pt>
                <c:pt idx="116">
                  <c:v>1160.0</c:v>
                </c:pt>
                <c:pt idx="117">
                  <c:v>1170.0</c:v>
                </c:pt>
                <c:pt idx="118">
                  <c:v>1180.0</c:v>
                </c:pt>
                <c:pt idx="119">
                  <c:v>1190.0</c:v>
                </c:pt>
                <c:pt idx="120">
                  <c:v>1200.0</c:v>
                </c:pt>
                <c:pt idx="121">
                  <c:v>1210.0</c:v>
                </c:pt>
                <c:pt idx="122">
                  <c:v>1220.0</c:v>
                </c:pt>
                <c:pt idx="123">
                  <c:v>1230.0</c:v>
                </c:pt>
                <c:pt idx="124">
                  <c:v>1240.0</c:v>
                </c:pt>
                <c:pt idx="125">
                  <c:v>1250.0</c:v>
                </c:pt>
                <c:pt idx="126">
                  <c:v>1260.0</c:v>
                </c:pt>
                <c:pt idx="127">
                  <c:v>1270.0</c:v>
                </c:pt>
                <c:pt idx="128">
                  <c:v>1280.0</c:v>
                </c:pt>
                <c:pt idx="129">
                  <c:v>1290.0</c:v>
                </c:pt>
                <c:pt idx="130">
                  <c:v>1300.0</c:v>
                </c:pt>
                <c:pt idx="131">
                  <c:v>1310.0</c:v>
                </c:pt>
                <c:pt idx="132">
                  <c:v>1320.0</c:v>
                </c:pt>
                <c:pt idx="133">
                  <c:v>1330.0</c:v>
                </c:pt>
                <c:pt idx="134">
                  <c:v>1340.0</c:v>
                </c:pt>
                <c:pt idx="135">
                  <c:v>1350.0</c:v>
                </c:pt>
                <c:pt idx="136">
                  <c:v>1360.0</c:v>
                </c:pt>
                <c:pt idx="137">
                  <c:v>1370.0</c:v>
                </c:pt>
                <c:pt idx="138">
                  <c:v>1380.0</c:v>
                </c:pt>
                <c:pt idx="139">
                  <c:v>1390.0</c:v>
                </c:pt>
                <c:pt idx="140">
                  <c:v>1400.0</c:v>
                </c:pt>
                <c:pt idx="141">
                  <c:v>1410.0</c:v>
                </c:pt>
                <c:pt idx="142">
                  <c:v>1420.0</c:v>
                </c:pt>
                <c:pt idx="143">
                  <c:v>1430.0</c:v>
                </c:pt>
                <c:pt idx="144">
                  <c:v>1440.0</c:v>
                </c:pt>
                <c:pt idx="145">
                  <c:v>1450.0</c:v>
                </c:pt>
                <c:pt idx="146">
                  <c:v>1460.0</c:v>
                </c:pt>
                <c:pt idx="147">
                  <c:v>1470.0</c:v>
                </c:pt>
                <c:pt idx="148">
                  <c:v>1480.0</c:v>
                </c:pt>
                <c:pt idx="149">
                  <c:v>1490.0</c:v>
                </c:pt>
                <c:pt idx="150">
                  <c:v>1500.0</c:v>
                </c:pt>
                <c:pt idx="151">
                  <c:v>1510.0</c:v>
                </c:pt>
                <c:pt idx="152">
                  <c:v>1520.0</c:v>
                </c:pt>
                <c:pt idx="153">
                  <c:v>1530.0</c:v>
                </c:pt>
                <c:pt idx="154">
                  <c:v>1540.0</c:v>
                </c:pt>
                <c:pt idx="155">
                  <c:v>1550.0</c:v>
                </c:pt>
                <c:pt idx="156">
                  <c:v>1560.0</c:v>
                </c:pt>
                <c:pt idx="157">
                  <c:v>1570.0</c:v>
                </c:pt>
                <c:pt idx="158">
                  <c:v>1580.0</c:v>
                </c:pt>
                <c:pt idx="159">
                  <c:v>1590.0</c:v>
                </c:pt>
                <c:pt idx="160">
                  <c:v>1600.0</c:v>
                </c:pt>
                <c:pt idx="161">
                  <c:v>1610.0</c:v>
                </c:pt>
                <c:pt idx="162">
                  <c:v>1620.0</c:v>
                </c:pt>
                <c:pt idx="163">
                  <c:v>1630.0</c:v>
                </c:pt>
                <c:pt idx="164">
                  <c:v>1640.0</c:v>
                </c:pt>
                <c:pt idx="165">
                  <c:v>1650.0</c:v>
                </c:pt>
                <c:pt idx="166">
                  <c:v>1660.0</c:v>
                </c:pt>
                <c:pt idx="167">
                  <c:v>1670.0</c:v>
                </c:pt>
                <c:pt idx="168">
                  <c:v>1680.0</c:v>
                </c:pt>
                <c:pt idx="169">
                  <c:v>1690.0</c:v>
                </c:pt>
                <c:pt idx="170">
                  <c:v>1700.0</c:v>
                </c:pt>
                <c:pt idx="171">
                  <c:v>1710.0</c:v>
                </c:pt>
                <c:pt idx="172">
                  <c:v>1720.0</c:v>
                </c:pt>
                <c:pt idx="173">
                  <c:v>1730.0</c:v>
                </c:pt>
                <c:pt idx="174">
                  <c:v>1740.0</c:v>
                </c:pt>
                <c:pt idx="175">
                  <c:v>1750.0</c:v>
                </c:pt>
                <c:pt idx="176">
                  <c:v>1760.0</c:v>
                </c:pt>
                <c:pt idx="177">
                  <c:v>1770.0</c:v>
                </c:pt>
                <c:pt idx="178">
                  <c:v>1780.0</c:v>
                </c:pt>
                <c:pt idx="179">
                  <c:v>1790.0</c:v>
                </c:pt>
                <c:pt idx="180">
                  <c:v>1800.0</c:v>
                </c:pt>
                <c:pt idx="181">
                  <c:v>1810.0</c:v>
                </c:pt>
                <c:pt idx="182">
                  <c:v>1820.0</c:v>
                </c:pt>
                <c:pt idx="183">
                  <c:v>1830.0</c:v>
                </c:pt>
                <c:pt idx="184">
                  <c:v>1840.0</c:v>
                </c:pt>
                <c:pt idx="185">
                  <c:v>1850.0</c:v>
                </c:pt>
                <c:pt idx="186">
                  <c:v>1860.0</c:v>
                </c:pt>
                <c:pt idx="187">
                  <c:v>1870.0</c:v>
                </c:pt>
                <c:pt idx="188">
                  <c:v>1880.0</c:v>
                </c:pt>
                <c:pt idx="189">
                  <c:v>1890.0</c:v>
                </c:pt>
                <c:pt idx="190">
                  <c:v>1900.0</c:v>
                </c:pt>
                <c:pt idx="191">
                  <c:v>1910.0</c:v>
                </c:pt>
                <c:pt idx="192">
                  <c:v>1920.0</c:v>
                </c:pt>
                <c:pt idx="193">
                  <c:v>1930.0</c:v>
                </c:pt>
                <c:pt idx="194">
                  <c:v>1940.0</c:v>
                </c:pt>
                <c:pt idx="195">
                  <c:v>1950.0</c:v>
                </c:pt>
                <c:pt idx="196">
                  <c:v>1960.0</c:v>
                </c:pt>
                <c:pt idx="197">
                  <c:v>1970.0</c:v>
                </c:pt>
                <c:pt idx="198">
                  <c:v>1980.0</c:v>
                </c:pt>
                <c:pt idx="199">
                  <c:v>1990.0</c:v>
                </c:pt>
                <c:pt idx="200">
                  <c:v>2000.0</c:v>
                </c:pt>
                <c:pt idx="201">
                  <c:v>2010.0</c:v>
                </c:pt>
                <c:pt idx="202">
                  <c:v>2020.0</c:v>
                </c:pt>
                <c:pt idx="203">
                  <c:v>2030.0</c:v>
                </c:pt>
                <c:pt idx="204">
                  <c:v>2040.0</c:v>
                </c:pt>
                <c:pt idx="205">
                  <c:v>2050.0</c:v>
                </c:pt>
                <c:pt idx="206">
                  <c:v>2060.0</c:v>
                </c:pt>
                <c:pt idx="207">
                  <c:v>2070.0</c:v>
                </c:pt>
                <c:pt idx="208">
                  <c:v>2080.0</c:v>
                </c:pt>
                <c:pt idx="209">
                  <c:v>2090.0</c:v>
                </c:pt>
                <c:pt idx="210">
                  <c:v>2100.0</c:v>
                </c:pt>
                <c:pt idx="211">
                  <c:v>2110.0</c:v>
                </c:pt>
                <c:pt idx="212">
                  <c:v>2120.0</c:v>
                </c:pt>
                <c:pt idx="213">
                  <c:v>2130.0</c:v>
                </c:pt>
                <c:pt idx="214">
                  <c:v>2140.0</c:v>
                </c:pt>
                <c:pt idx="215">
                  <c:v>2150.0</c:v>
                </c:pt>
                <c:pt idx="216">
                  <c:v>2160.0</c:v>
                </c:pt>
                <c:pt idx="217">
                  <c:v>2170.0</c:v>
                </c:pt>
                <c:pt idx="218">
                  <c:v>2180.0</c:v>
                </c:pt>
                <c:pt idx="219">
                  <c:v>2190.0</c:v>
                </c:pt>
                <c:pt idx="220">
                  <c:v>2200.0</c:v>
                </c:pt>
                <c:pt idx="221">
                  <c:v>2210.0</c:v>
                </c:pt>
                <c:pt idx="222">
                  <c:v>2220.0</c:v>
                </c:pt>
                <c:pt idx="223">
                  <c:v>2230.0</c:v>
                </c:pt>
                <c:pt idx="224">
                  <c:v>2240.0</c:v>
                </c:pt>
                <c:pt idx="225">
                  <c:v>2250.0</c:v>
                </c:pt>
                <c:pt idx="226">
                  <c:v>2260.0</c:v>
                </c:pt>
                <c:pt idx="227">
                  <c:v>2270.0</c:v>
                </c:pt>
                <c:pt idx="228">
                  <c:v>2280.0</c:v>
                </c:pt>
                <c:pt idx="229">
                  <c:v>2290.0</c:v>
                </c:pt>
                <c:pt idx="230">
                  <c:v>2300.0</c:v>
                </c:pt>
                <c:pt idx="231">
                  <c:v>2310.0</c:v>
                </c:pt>
                <c:pt idx="232">
                  <c:v>2320.0</c:v>
                </c:pt>
                <c:pt idx="233">
                  <c:v>2330.0</c:v>
                </c:pt>
                <c:pt idx="234">
                  <c:v>2340.0</c:v>
                </c:pt>
                <c:pt idx="235">
                  <c:v>2350.0</c:v>
                </c:pt>
                <c:pt idx="236">
                  <c:v>2360.0</c:v>
                </c:pt>
                <c:pt idx="237">
                  <c:v>2370.0</c:v>
                </c:pt>
                <c:pt idx="238">
                  <c:v>2380.0</c:v>
                </c:pt>
                <c:pt idx="239">
                  <c:v>2390.0</c:v>
                </c:pt>
                <c:pt idx="240">
                  <c:v>2400.0</c:v>
                </c:pt>
                <c:pt idx="241">
                  <c:v>2410.0</c:v>
                </c:pt>
                <c:pt idx="242">
                  <c:v>2420.0</c:v>
                </c:pt>
                <c:pt idx="243">
                  <c:v>2430.0</c:v>
                </c:pt>
                <c:pt idx="244">
                  <c:v>2440.0</c:v>
                </c:pt>
                <c:pt idx="245">
                  <c:v>2450.0</c:v>
                </c:pt>
                <c:pt idx="246">
                  <c:v>2460.0</c:v>
                </c:pt>
                <c:pt idx="247">
                  <c:v>2470.0</c:v>
                </c:pt>
                <c:pt idx="248">
                  <c:v>2480.0</c:v>
                </c:pt>
                <c:pt idx="249">
                  <c:v>2490.0</c:v>
                </c:pt>
                <c:pt idx="250">
                  <c:v>2500.0</c:v>
                </c:pt>
                <c:pt idx="251">
                  <c:v>2510.0</c:v>
                </c:pt>
                <c:pt idx="252">
                  <c:v>2520.0</c:v>
                </c:pt>
                <c:pt idx="253">
                  <c:v>2530.0</c:v>
                </c:pt>
                <c:pt idx="254">
                  <c:v>2540.0</c:v>
                </c:pt>
                <c:pt idx="255">
                  <c:v>2550.0</c:v>
                </c:pt>
                <c:pt idx="256">
                  <c:v>2560.0</c:v>
                </c:pt>
                <c:pt idx="257">
                  <c:v>2570.0</c:v>
                </c:pt>
                <c:pt idx="258">
                  <c:v>2580.0</c:v>
                </c:pt>
                <c:pt idx="259">
                  <c:v>2590.0</c:v>
                </c:pt>
                <c:pt idx="260">
                  <c:v>2600.0</c:v>
                </c:pt>
                <c:pt idx="261">
                  <c:v>2610.0</c:v>
                </c:pt>
                <c:pt idx="262">
                  <c:v>2620.0</c:v>
                </c:pt>
                <c:pt idx="263">
                  <c:v>2630.0</c:v>
                </c:pt>
                <c:pt idx="264">
                  <c:v>2640.0</c:v>
                </c:pt>
                <c:pt idx="265">
                  <c:v>2650.0</c:v>
                </c:pt>
                <c:pt idx="266">
                  <c:v>2660.0</c:v>
                </c:pt>
                <c:pt idx="267">
                  <c:v>2670.0</c:v>
                </c:pt>
                <c:pt idx="268">
                  <c:v>2680.0</c:v>
                </c:pt>
                <c:pt idx="269">
                  <c:v>2690.0</c:v>
                </c:pt>
                <c:pt idx="270">
                  <c:v>2700.0</c:v>
                </c:pt>
                <c:pt idx="271">
                  <c:v>2710.0</c:v>
                </c:pt>
                <c:pt idx="272">
                  <c:v>2720.0</c:v>
                </c:pt>
                <c:pt idx="273">
                  <c:v>2730.0</c:v>
                </c:pt>
                <c:pt idx="274">
                  <c:v>2740.0</c:v>
                </c:pt>
                <c:pt idx="275">
                  <c:v>2750.0</c:v>
                </c:pt>
                <c:pt idx="276">
                  <c:v>2760.0</c:v>
                </c:pt>
                <c:pt idx="277">
                  <c:v>2770.0</c:v>
                </c:pt>
                <c:pt idx="278">
                  <c:v>2780.0</c:v>
                </c:pt>
                <c:pt idx="279">
                  <c:v>2790.0</c:v>
                </c:pt>
                <c:pt idx="280">
                  <c:v>2800.0</c:v>
                </c:pt>
                <c:pt idx="281">
                  <c:v>2810.0</c:v>
                </c:pt>
                <c:pt idx="282">
                  <c:v>2820.0</c:v>
                </c:pt>
                <c:pt idx="283">
                  <c:v>2830.0</c:v>
                </c:pt>
                <c:pt idx="284">
                  <c:v>2840.0</c:v>
                </c:pt>
                <c:pt idx="285">
                  <c:v>2850.0</c:v>
                </c:pt>
                <c:pt idx="286">
                  <c:v>2860.0</c:v>
                </c:pt>
                <c:pt idx="287">
                  <c:v>2870.0</c:v>
                </c:pt>
                <c:pt idx="288">
                  <c:v>2880.0</c:v>
                </c:pt>
                <c:pt idx="289">
                  <c:v>2890.0</c:v>
                </c:pt>
                <c:pt idx="290">
                  <c:v>2900.0</c:v>
                </c:pt>
                <c:pt idx="291">
                  <c:v>2910.0</c:v>
                </c:pt>
                <c:pt idx="292">
                  <c:v>2920.0</c:v>
                </c:pt>
                <c:pt idx="293">
                  <c:v>2930.0</c:v>
                </c:pt>
                <c:pt idx="294">
                  <c:v>2940.0</c:v>
                </c:pt>
                <c:pt idx="295">
                  <c:v>2950.0</c:v>
                </c:pt>
                <c:pt idx="296">
                  <c:v>2960.0</c:v>
                </c:pt>
                <c:pt idx="297">
                  <c:v>2970.0</c:v>
                </c:pt>
                <c:pt idx="298">
                  <c:v>2980.0</c:v>
                </c:pt>
                <c:pt idx="299">
                  <c:v>2990.0</c:v>
                </c:pt>
                <c:pt idx="300">
                  <c:v>3000.0</c:v>
                </c:pt>
              </c:numCache>
            </c:numRef>
          </c:cat>
          <c:val>
            <c:numRef>
              <c:f>'Fear of wolves'!$B$2:$B$122</c:f>
              <c:numCache>
                <c:formatCode>0.00</c:formatCode>
                <c:ptCount val="121"/>
                <c:pt idx="0">
                  <c:v>1.0</c:v>
                </c:pt>
                <c:pt idx="1">
                  <c:v>0.992307692307692</c:v>
                </c:pt>
                <c:pt idx="2">
                  <c:v>0.984615384615385</c:v>
                </c:pt>
                <c:pt idx="3">
                  <c:v>0.976923076923077</c:v>
                </c:pt>
                <c:pt idx="4">
                  <c:v>0.969230769230769</c:v>
                </c:pt>
                <c:pt idx="5">
                  <c:v>0.961538461538462</c:v>
                </c:pt>
                <c:pt idx="6">
                  <c:v>0.953846153846154</c:v>
                </c:pt>
                <c:pt idx="7">
                  <c:v>0.946153846153846</c:v>
                </c:pt>
                <c:pt idx="8">
                  <c:v>0.938461538461539</c:v>
                </c:pt>
                <c:pt idx="9">
                  <c:v>0.930769230769231</c:v>
                </c:pt>
                <c:pt idx="10">
                  <c:v>0.923076923076923</c:v>
                </c:pt>
                <c:pt idx="11">
                  <c:v>0.915384615384615</c:v>
                </c:pt>
                <c:pt idx="12">
                  <c:v>0.907692307692308</c:v>
                </c:pt>
                <c:pt idx="13">
                  <c:v>0.9</c:v>
                </c:pt>
                <c:pt idx="14">
                  <c:v>0.892307692307692</c:v>
                </c:pt>
                <c:pt idx="15">
                  <c:v>0.884615384615385</c:v>
                </c:pt>
                <c:pt idx="16">
                  <c:v>0.876923076923077</c:v>
                </c:pt>
                <c:pt idx="17">
                  <c:v>0.869230769230769</c:v>
                </c:pt>
                <c:pt idx="18">
                  <c:v>0.861538461538462</c:v>
                </c:pt>
                <c:pt idx="19">
                  <c:v>0.853846153846154</c:v>
                </c:pt>
                <c:pt idx="20">
                  <c:v>0.846153846153846</c:v>
                </c:pt>
                <c:pt idx="21">
                  <c:v>0.838461538461539</c:v>
                </c:pt>
                <c:pt idx="22">
                  <c:v>0.830769230769231</c:v>
                </c:pt>
                <c:pt idx="23">
                  <c:v>0.823076923076923</c:v>
                </c:pt>
                <c:pt idx="24">
                  <c:v>0.815384615384615</c:v>
                </c:pt>
                <c:pt idx="25">
                  <c:v>0.807692307692308</c:v>
                </c:pt>
                <c:pt idx="26">
                  <c:v>0.8</c:v>
                </c:pt>
                <c:pt idx="27">
                  <c:v>0.792307692307692</c:v>
                </c:pt>
                <c:pt idx="28">
                  <c:v>0.784615384615385</c:v>
                </c:pt>
                <c:pt idx="29">
                  <c:v>0.776923076923077</c:v>
                </c:pt>
                <c:pt idx="30">
                  <c:v>0.769230769230769</c:v>
                </c:pt>
                <c:pt idx="31">
                  <c:v>0.761538461538462</c:v>
                </c:pt>
                <c:pt idx="32">
                  <c:v>0.753846153846154</c:v>
                </c:pt>
                <c:pt idx="33">
                  <c:v>0.746153846153846</c:v>
                </c:pt>
                <c:pt idx="34">
                  <c:v>0.738461538461539</c:v>
                </c:pt>
                <c:pt idx="35">
                  <c:v>0.730769230769231</c:v>
                </c:pt>
                <c:pt idx="36">
                  <c:v>0.723076923076923</c:v>
                </c:pt>
                <c:pt idx="37">
                  <c:v>0.715384615384615</c:v>
                </c:pt>
                <c:pt idx="38">
                  <c:v>0.707692307692308</c:v>
                </c:pt>
                <c:pt idx="39">
                  <c:v>0.7</c:v>
                </c:pt>
                <c:pt idx="40">
                  <c:v>0.692307692307692</c:v>
                </c:pt>
                <c:pt idx="41">
                  <c:v>0.684615384615385</c:v>
                </c:pt>
                <c:pt idx="42">
                  <c:v>0.676923076923077</c:v>
                </c:pt>
                <c:pt idx="43">
                  <c:v>0.669230769230769</c:v>
                </c:pt>
                <c:pt idx="44">
                  <c:v>0.661538461538462</c:v>
                </c:pt>
                <c:pt idx="45">
                  <c:v>0.653846153846154</c:v>
                </c:pt>
                <c:pt idx="46">
                  <c:v>0.646153846153846</c:v>
                </c:pt>
                <c:pt idx="47">
                  <c:v>0.638461538461538</c:v>
                </c:pt>
                <c:pt idx="48">
                  <c:v>0.630769230769231</c:v>
                </c:pt>
                <c:pt idx="49">
                  <c:v>0.623076923076923</c:v>
                </c:pt>
                <c:pt idx="50">
                  <c:v>0.615384615384615</c:v>
                </c:pt>
                <c:pt idx="51">
                  <c:v>0.607692307692308</c:v>
                </c:pt>
                <c:pt idx="52">
                  <c:v>0.6</c:v>
                </c:pt>
                <c:pt idx="53">
                  <c:v>0.592307692307692</c:v>
                </c:pt>
                <c:pt idx="54">
                  <c:v>0.584615384615385</c:v>
                </c:pt>
                <c:pt idx="55">
                  <c:v>0.576923076923077</c:v>
                </c:pt>
                <c:pt idx="56">
                  <c:v>0.569230769230769</c:v>
                </c:pt>
                <c:pt idx="57">
                  <c:v>0.561538461538462</c:v>
                </c:pt>
                <c:pt idx="58">
                  <c:v>0.553846153846154</c:v>
                </c:pt>
                <c:pt idx="59">
                  <c:v>0.546153846153846</c:v>
                </c:pt>
                <c:pt idx="60">
                  <c:v>0.538461538461538</c:v>
                </c:pt>
                <c:pt idx="61">
                  <c:v>0.530769230769231</c:v>
                </c:pt>
                <c:pt idx="62">
                  <c:v>0.523076923076923</c:v>
                </c:pt>
                <c:pt idx="63">
                  <c:v>0.515384615384615</c:v>
                </c:pt>
                <c:pt idx="64">
                  <c:v>0.507692307692308</c:v>
                </c:pt>
                <c:pt idx="65">
                  <c:v>0.5</c:v>
                </c:pt>
                <c:pt idx="66">
                  <c:v>0.492307692307692</c:v>
                </c:pt>
                <c:pt idx="67">
                  <c:v>0.484615384615385</c:v>
                </c:pt>
                <c:pt idx="68">
                  <c:v>0.476923076923077</c:v>
                </c:pt>
                <c:pt idx="69">
                  <c:v>0.469230769230769</c:v>
                </c:pt>
                <c:pt idx="70">
                  <c:v>0.461538461538462</c:v>
                </c:pt>
                <c:pt idx="71">
                  <c:v>0.453846153846154</c:v>
                </c:pt>
                <c:pt idx="72">
                  <c:v>0.446153846153846</c:v>
                </c:pt>
                <c:pt idx="73">
                  <c:v>0.438461538461538</c:v>
                </c:pt>
                <c:pt idx="74">
                  <c:v>0.430769230769231</c:v>
                </c:pt>
                <c:pt idx="75">
                  <c:v>0.423076923076923</c:v>
                </c:pt>
                <c:pt idx="76">
                  <c:v>0.415384615384615</c:v>
                </c:pt>
                <c:pt idx="77">
                  <c:v>0.407692307692308</c:v>
                </c:pt>
                <c:pt idx="78">
                  <c:v>0.4</c:v>
                </c:pt>
                <c:pt idx="79">
                  <c:v>0.392307692307692</c:v>
                </c:pt>
                <c:pt idx="80">
                  <c:v>0.384615384615385</c:v>
                </c:pt>
                <c:pt idx="81">
                  <c:v>0.376923076923077</c:v>
                </c:pt>
                <c:pt idx="82">
                  <c:v>0.369230769230769</c:v>
                </c:pt>
                <c:pt idx="83">
                  <c:v>0.361538461538462</c:v>
                </c:pt>
                <c:pt idx="84">
                  <c:v>0.353846153846154</c:v>
                </c:pt>
                <c:pt idx="85">
                  <c:v>0.346153846153846</c:v>
                </c:pt>
                <c:pt idx="86">
                  <c:v>0.338461538461538</c:v>
                </c:pt>
                <c:pt idx="87">
                  <c:v>0.330769230769231</c:v>
                </c:pt>
                <c:pt idx="88">
                  <c:v>0.323076923076923</c:v>
                </c:pt>
                <c:pt idx="89">
                  <c:v>0.315384615384615</c:v>
                </c:pt>
                <c:pt idx="90">
                  <c:v>0.307692307692308</c:v>
                </c:pt>
                <c:pt idx="91">
                  <c:v>0.3</c:v>
                </c:pt>
                <c:pt idx="92">
                  <c:v>0.292307692307692</c:v>
                </c:pt>
                <c:pt idx="93">
                  <c:v>0.284615384615385</c:v>
                </c:pt>
                <c:pt idx="94">
                  <c:v>0.276923076923077</c:v>
                </c:pt>
                <c:pt idx="95">
                  <c:v>0.269230769230769</c:v>
                </c:pt>
                <c:pt idx="96">
                  <c:v>0.261538461538462</c:v>
                </c:pt>
                <c:pt idx="97">
                  <c:v>0.253846153846154</c:v>
                </c:pt>
                <c:pt idx="98">
                  <c:v>0.246153846153846</c:v>
                </c:pt>
                <c:pt idx="99">
                  <c:v>0.238461538461539</c:v>
                </c:pt>
                <c:pt idx="100">
                  <c:v>0.230769230769231</c:v>
                </c:pt>
                <c:pt idx="101">
                  <c:v>0.223076923076923</c:v>
                </c:pt>
                <c:pt idx="102">
                  <c:v>0.215384615384615</c:v>
                </c:pt>
                <c:pt idx="103">
                  <c:v>0.207692307692308</c:v>
                </c:pt>
                <c:pt idx="104">
                  <c:v>0.2</c:v>
                </c:pt>
                <c:pt idx="105">
                  <c:v>0.192307692307692</c:v>
                </c:pt>
                <c:pt idx="106">
                  <c:v>0.184615384615385</c:v>
                </c:pt>
                <c:pt idx="107">
                  <c:v>0.176923076923077</c:v>
                </c:pt>
                <c:pt idx="108">
                  <c:v>0.169230769230769</c:v>
                </c:pt>
                <c:pt idx="109">
                  <c:v>0.161538461538462</c:v>
                </c:pt>
                <c:pt idx="110">
                  <c:v>0.153846153846154</c:v>
                </c:pt>
                <c:pt idx="111">
                  <c:v>0.146153846153846</c:v>
                </c:pt>
                <c:pt idx="112">
                  <c:v>0.138461538461538</c:v>
                </c:pt>
                <c:pt idx="113">
                  <c:v>0.130769230769231</c:v>
                </c:pt>
                <c:pt idx="114">
                  <c:v>0.123076923076923</c:v>
                </c:pt>
                <c:pt idx="115">
                  <c:v>0.115384615384615</c:v>
                </c:pt>
                <c:pt idx="116">
                  <c:v>0.107692307692308</c:v>
                </c:pt>
                <c:pt idx="117">
                  <c:v>0.1</c:v>
                </c:pt>
                <c:pt idx="118">
                  <c:v>0.0923076923076923</c:v>
                </c:pt>
                <c:pt idx="119">
                  <c:v>0.0846153846153846</c:v>
                </c:pt>
                <c:pt idx="120">
                  <c:v>0.0769230769230769</c:v>
                </c:pt>
              </c:numCache>
            </c:numRef>
          </c:val>
          <c:smooth val="0"/>
        </c:ser>
        <c:dLbls>
          <c:showLegendKey val="0"/>
          <c:showVal val="0"/>
          <c:showCatName val="0"/>
          <c:showSerName val="0"/>
          <c:showPercent val="0"/>
          <c:showBubbleSize val="0"/>
        </c:dLbls>
        <c:marker val="1"/>
        <c:smooth val="0"/>
        <c:axId val="2110082392"/>
        <c:axId val="2110088104"/>
      </c:lineChart>
      <c:catAx>
        <c:axId val="2110082392"/>
        <c:scaling>
          <c:orientation val="minMax"/>
        </c:scaling>
        <c:delete val="0"/>
        <c:axPos val="b"/>
        <c:title>
          <c:tx>
            <c:rich>
              <a:bodyPr/>
              <a:lstStyle/>
              <a:p>
                <a:pPr>
                  <a:defRPr sz="1000"/>
                </a:pPr>
                <a:r>
                  <a:rPr lang="sv-SE" sz="1000" b="1" i="0" baseline="0">
                    <a:effectLst/>
                  </a:rPr>
                  <a:t>Wolf population</a:t>
                </a:r>
                <a:endParaRPr lang="sv-SE" sz="1000">
                  <a:effectLst/>
                </a:endParaRPr>
              </a:p>
            </c:rich>
          </c:tx>
          <c:overlay val="0"/>
        </c:title>
        <c:numFmt formatCode="General" sourceLinked="1"/>
        <c:majorTickMark val="out"/>
        <c:minorTickMark val="none"/>
        <c:tickLblPos val="nextTo"/>
        <c:crossAx val="2110088104"/>
        <c:crosses val="autoZero"/>
        <c:auto val="1"/>
        <c:lblAlgn val="ctr"/>
        <c:lblOffset val="100"/>
        <c:noMultiLvlLbl val="0"/>
      </c:catAx>
      <c:valAx>
        <c:axId val="2110088104"/>
        <c:scaling>
          <c:orientation val="minMax"/>
        </c:scaling>
        <c:delete val="0"/>
        <c:axPos val="l"/>
        <c:majorGridlines/>
        <c:title>
          <c:tx>
            <c:rich>
              <a:bodyPr rot="-5400000" vert="horz"/>
              <a:lstStyle/>
              <a:p>
                <a:pPr>
                  <a:defRPr sz="1000"/>
                </a:pPr>
                <a:r>
                  <a:rPr lang="sv-SE" sz="1000" b="1" i="0" baseline="0">
                    <a:effectLst/>
                  </a:rPr>
                  <a:t>Satisfaction level</a:t>
                </a:r>
                <a:endParaRPr lang="sv-SE" sz="1000">
                  <a:effectLst/>
                </a:endParaRPr>
              </a:p>
            </c:rich>
          </c:tx>
          <c:overlay val="0"/>
        </c:title>
        <c:numFmt formatCode="0.00" sourceLinked="1"/>
        <c:majorTickMark val="out"/>
        <c:minorTickMark val="none"/>
        <c:tickLblPos val="nextTo"/>
        <c:crossAx val="2110082392"/>
        <c:crosses val="autoZero"/>
        <c:crossBetween val="between"/>
      </c:valAx>
    </c:plotArea>
    <c:plotVisOnly val="1"/>
    <c:dispBlanksAs val="gap"/>
    <c:showDLblsOverMax val="0"/>
  </c:chart>
  <c:externalData r:id="rId2">
    <c:autoUpdate val="0"/>
  </c:externalData>
</c:chartSpace>
</file>

<file path=word/drawings/drawing1.xml><?xml version="1.0" encoding="utf-8"?>
<c:userShapes xmlns:c="http://schemas.openxmlformats.org/drawingml/2006/chart">
  <cdr:relSizeAnchor xmlns:cdr="http://schemas.openxmlformats.org/drawingml/2006/chartDrawing">
    <cdr:from>
      <cdr:x>0.6413</cdr:x>
      <cdr:y>0.09861</cdr:y>
    </cdr:from>
    <cdr:to>
      <cdr:x>0.92815</cdr:x>
      <cdr:y>0.29653</cdr:y>
    </cdr:to>
    <cdr:sp macro="" textlink="">
      <cdr:nvSpPr>
        <cdr:cNvPr id="2" name="椭圆 1"/>
        <cdr:cNvSpPr/>
      </cdr:nvSpPr>
      <cdr:spPr>
        <a:xfrm xmlns:a="http://schemas.openxmlformats.org/drawingml/2006/main">
          <a:off x="3066414" y="270507"/>
          <a:ext cx="1371601" cy="542928"/>
        </a:xfrm>
        <a:prstGeom xmlns:a="http://schemas.openxmlformats.org/drawingml/2006/main" prst="ellipse">
          <a:avLst/>
        </a:prstGeom>
        <a:solidFill xmlns:a="http://schemas.openxmlformats.org/drawingml/2006/main">
          <a:schemeClr val="accent1">
            <a:lumMod val="40000"/>
            <a:lumOff val="60000"/>
            <a:alpha val="61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sp>
  </cdr:relSizeAnchor>
  <cdr:relSizeAnchor xmlns:cdr="http://schemas.openxmlformats.org/drawingml/2006/chartDrawing">
    <cdr:from>
      <cdr:x>0.13745</cdr:x>
      <cdr:y>0.06597</cdr:y>
    </cdr:from>
    <cdr:to>
      <cdr:x>0.96414</cdr:x>
      <cdr:y>0.78472</cdr:y>
    </cdr:to>
    <cdr:cxnSp macro="">
      <cdr:nvCxnSpPr>
        <cdr:cNvPr id="5" name="直接连接符 4"/>
        <cdr:cNvCxnSpPr/>
      </cdr:nvCxnSpPr>
      <cdr:spPr>
        <a:xfrm xmlns:a="http://schemas.openxmlformats.org/drawingml/2006/main" flipV="1">
          <a:off x="657225" y="180975"/>
          <a:ext cx="3952875" cy="1971675"/>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EF8A4A-5D70-AC4E-BB3B-B6288CF5E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26</Pages>
  <Words>9694</Words>
  <Characters>55262</Characters>
  <Application>Microsoft Macintosh Word</Application>
  <DocSecurity>0</DocSecurity>
  <Lines>460</Lines>
  <Paragraphs>129</Paragraphs>
  <ScaleCrop>false</ScaleCrop>
  <HeadingPairs>
    <vt:vector size="6" baseType="variant">
      <vt:variant>
        <vt:lpstr>Title</vt:lpstr>
      </vt:variant>
      <vt:variant>
        <vt:i4>1</vt:i4>
      </vt:variant>
      <vt:variant>
        <vt:lpstr>Rubrik</vt:lpstr>
      </vt:variant>
      <vt:variant>
        <vt:i4>1</vt:i4>
      </vt:variant>
      <vt:variant>
        <vt:lpstr>Название</vt:lpstr>
      </vt:variant>
      <vt:variant>
        <vt:i4>1</vt:i4>
      </vt:variant>
    </vt:vector>
  </HeadingPairs>
  <TitlesOfParts>
    <vt:vector size="3" baseType="lpstr">
      <vt:lpstr/>
      <vt:lpstr/>
      <vt:lpstr/>
    </vt:vector>
  </TitlesOfParts>
  <Company>MOM</Company>
  <LinksUpToDate>false</LinksUpToDate>
  <CharactersWithSpaces>64827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Huayi Lin</dc:creator>
  <cp:keywords/>
  <dc:description/>
  <cp:lastModifiedBy>Elena Rovenskaya</cp:lastModifiedBy>
  <cp:revision>4</cp:revision>
  <cp:lastPrinted>2016-04-30T09:13:00Z</cp:lastPrinted>
  <dcterms:created xsi:type="dcterms:W3CDTF">2017-02-03T14:11:00Z</dcterms:created>
  <dcterms:modified xsi:type="dcterms:W3CDTF">2017-02-12T10:29:00Z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zotero-version="4.0.29.10"&gt;&lt;session id="IRKZJyRp"/&gt;&lt;style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